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7D1AC" w14:textId="1B73FAC6" w:rsidR="00DC1057" w:rsidRPr="00CE1657" w:rsidRDefault="001A684B" w:rsidP="00CE1657">
      <w:pPr>
        <w:pStyle w:val="Title"/>
        <w:spacing w:line="264" w:lineRule="auto"/>
        <w:jc w:val="center"/>
        <w:rPr>
          <w:rFonts w:ascii="Times New Roman" w:hAnsi="Times New Roman" w:cs="Times New Roman"/>
          <w:sz w:val="44"/>
          <w:szCs w:val="44"/>
        </w:rPr>
      </w:pPr>
      <w:r w:rsidRPr="00CE1657">
        <w:rPr>
          <w:rFonts w:ascii="Times New Roman" w:hAnsi="Times New Roman" w:cs="Times New Roman"/>
          <w:sz w:val="44"/>
          <w:szCs w:val="44"/>
        </w:rPr>
        <w:t>Evaluating the Accuracy of HawkEye Ocean Color Imagery: Comparative Study of Satellite-Derived and In Situ Measurements</w:t>
      </w:r>
    </w:p>
    <w:p w14:paraId="417631AB" w14:textId="77777777" w:rsidR="001A684B" w:rsidRPr="00CE1657" w:rsidRDefault="001A684B" w:rsidP="00054C9A">
      <w:pPr>
        <w:spacing w:line="264" w:lineRule="auto"/>
        <w:rPr>
          <w:rFonts w:ascii="Times New Roman" w:hAnsi="Times New Roman" w:cs="Times New Roman"/>
        </w:rPr>
      </w:pPr>
    </w:p>
    <w:p w14:paraId="66688E09" w14:textId="77777777" w:rsidR="001A684B" w:rsidRPr="00CE1657" w:rsidRDefault="001A684B" w:rsidP="00054C9A">
      <w:pPr>
        <w:spacing w:line="264" w:lineRule="auto"/>
        <w:rPr>
          <w:rFonts w:ascii="Times New Roman" w:hAnsi="Times New Roman" w:cs="Times New Roman"/>
        </w:rPr>
      </w:pPr>
    </w:p>
    <w:p w14:paraId="0F3D522C" w14:textId="77777777" w:rsidR="00C02FE2" w:rsidRPr="00CE1657" w:rsidRDefault="00C02FE2" w:rsidP="00054C9A">
      <w:pPr>
        <w:spacing w:line="264" w:lineRule="auto"/>
        <w:jc w:val="center"/>
        <w:rPr>
          <w:rFonts w:ascii="Times New Roman" w:hAnsi="Times New Roman" w:cs="Times New Roman"/>
        </w:rPr>
      </w:pPr>
    </w:p>
    <w:p w14:paraId="79257099" w14:textId="2A5FEE08" w:rsidR="00DC1057" w:rsidRPr="00CE1657" w:rsidRDefault="00DC1057" w:rsidP="00054C9A">
      <w:pPr>
        <w:spacing w:line="264" w:lineRule="auto"/>
        <w:jc w:val="center"/>
        <w:rPr>
          <w:rFonts w:ascii="Times New Roman" w:hAnsi="Times New Roman" w:cs="Times New Roman"/>
        </w:rPr>
      </w:pPr>
      <w:r w:rsidRPr="00CE1657">
        <w:rPr>
          <w:rFonts w:ascii="Times New Roman" w:hAnsi="Times New Roman" w:cs="Times New Roman"/>
        </w:rPr>
        <w:t xml:space="preserve">MITCHELL </w:t>
      </w:r>
      <w:r w:rsidR="001544FC" w:rsidRPr="00CE1657">
        <w:rPr>
          <w:rFonts w:ascii="Times New Roman" w:hAnsi="Times New Roman" w:cs="Times New Roman"/>
        </w:rPr>
        <w:t xml:space="preserve">D. </w:t>
      </w:r>
      <w:r w:rsidRPr="00CE1657">
        <w:rPr>
          <w:rFonts w:ascii="Times New Roman" w:hAnsi="Times New Roman" w:cs="Times New Roman"/>
        </w:rPr>
        <w:t>TORKELSON</w:t>
      </w:r>
    </w:p>
    <w:p w14:paraId="44AB388E" w14:textId="77777777" w:rsidR="00DC1057" w:rsidRPr="00CE1657" w:rsidRDefault="00DC1057" w:rsidP="00054C9A">
      <w:pPr>
        <w:spacing w:line="264" w:lineRule="auto"/>
        <w:jc w:val="center"/>
        <w:rPr>
          <w:rFonts w:ascii="Times New Roman" w:hAnsi="Times New Roman" w:cs="Times New Roman"/>
        </w:rPr>
      </w:pPr>
    </w:p>
    <w:p w14:paraId="3859C865" w14:textId="77777777" w:rsidR="00C02FE2" w:rsidRPr="00CE1657" w:rsidRDefault="00C02FE2" w:rsidP="00054C9A">
      <w:pPr>
        <w:spacing w:line="264" w:lineRule="auto"/>
        <w:jc w:val="center"/>
        <w:rPr>
          <w:rFonts w:ascii="Times New Roman" w:hAnsi="Times New Roman" w:cs="Times New Roman"/>
        </w:rPr>
      </w:pPr>
    </w:p>
    <w:p w14:paraId="78A10193" w14:textId="3D3B7422" w:rsidR="00DC1057" w:rsidRPr="00CE1657" w:rsidRDefault="001544FC" w:rsidP="00054C9A">
      <w:pPr>
        <w:spacing w:line="264" w:lineRule="auto"/>
        <w:jc w:val="center"/>
        <w:rPr>
          <w:rFonts w:ascii="Times New Roman" w:hAnsi="Times New Roman" w:cs="Times New Roman"/>
        </w:rPr>
      </w:pPr>
      <w:r w:rsidRPr="00CE1657">
        <w:rPr>
          <w:rFonts w:ascii="Times New Roman" w:hAnsi="Times New Roman" w:cs="Times New Roman"/>
        </w:rPr>
        <w:t xml:space="preserve">A Prospectus submitted to the </w:t>
      </w:r>
      <w:r w:rsidR="00DC1057" w:rsidRPr="00CE1657">
        <w:rPr>
          <w:rFonts w:ascii="Times New Roman" w:hAnsi="Times New Roman" w:cs="Times New Roman"/>
        </w:rPr>
        <w:t>University of North Carolina Wilmington</w:t>
      </w:r>
    </w:p>
    <w:p w14:paraId="2260D8AE" w14:textId="77777777" w:rsidR="001544FC" w:rsidRPr="00CE1657" w:rsidRDefault="00DC1057" w:rsidP="00054C9A">
      <w:pPr>
        <w:spacing w:line="264" w:lineRule="auto"/>
        <w:jc w:val="center"/>
        <w:rPr>
          <w:rFonts w:ascii="Times New Roman" w:hAnsi="Times New Roman" w:cs="Times New Roman"/>
        </w:rPr>
      </w:pPr>
      <w:r w:rsidRPr="00CE1657">
        <w:rPr>
          <w:rFonts w:ascii="Times New Roman" w:hAnsi="Times New Roman" w:cs="Times New Roman"/>
        </w:rPr>
        <w:t xml:space="preserve">in </w:t>
      </w:r>
      <w:r w:rsidR="001544FC" w:rsidRPr="00CE1657">
        <w:rPr>
          <w:rFonts w:ascii="Times New Roman" w:hAnsi="Times New Roman" w:cs="Times New Roman"/>
        </w:rPr>
        <w:t>P</w:t>
      </w:r>
      <w:r w:rsidRPr="00CE1657">
        <w:rPr>
          <w:rFonts w:ascii="Times New Roman" w:hAnsi="Times New Roman" w:cs="Times New Roman"/>
        </w:rPr>
        <w:t xml:space="preserve">artial </w:t>
      </w:r>
      <w:r w:rsidR="001544FC" w:rsidRPr="00CE1657">
        <w:rPr>
          <w:rFonts w:ascii="Times New Roman" w:hAnsi="Times New Roman" w:cs="Times New Roman"/>
        </w:rPr>
        <w:t>F</w:t>
      </w:r>
      <w:r w:rsidRPr="00CE1657">
        <w:rPr>
          <w:rFonts w:ascii="Times New Roman" w:hAnsi="Times New Roman" w:cs="Times New Roman"/>
        </w:rPr>
        <w:t xml:space="preserve">ulfillment of the </w:t>
      </w:r>
      <w:r w:rsidR="001544FC" w:rsidRPr="00CE1657">
        <w:rPr>
          <w:rFonts w:ascii="Times New Roman" w:hAnsi="Times New Roman" w:cs="Times New Roman"/>
        </w:rPr>
        <w:t>R</w:t>
      </w:r>
      <w:r w:rsidRPr="00CE1657">
        <w:rPr>
          <w:rFonts w:ascii="Times New Roman" w:hAnsi="Times New Roman" w:cs="Times New Roman"/>
        </w:rPr>
        <w:t>equirements</w:t>
      </w:r>
      <w:r w:rsidR="001544FC" w:rsidRPr="00CE1657">
        <w:rPr>
          <w:rFonts w:ascii="Times New Roman" w:hAnsi="Times New Roman" w:cs="Times New Roman"/>
        </w:rPr>
        <w:t xml:space="preserve"> </w:t>
      </w:r>
      <w:r w:rsidRPr="00CE1657">
        <w:rPr>
          <w:rFonts w:ascii="Times New Roman" w:hAnsi="Times New Roman" w:cs="Times New Roman"/>
        </w:rPr>
        <w:t xml:space="preserve">for the </w:t>
      </w:r>
    </w:p>
    <w:p w14:paraId="2DD69AB9" w14:textId="78654D12" w:rsidR="00DC1057" w:rsidRPr="00CE1657" w:rsidRDefault="00DC1057" w:rsidP="00054C9A">
      <w:pPr>
        <w:spacing w:line="264" w:lineRule="auto"/>
        <w:jc w:val="center"/>
        <w:rPr>
          <w:rFonts w:ascii="Times New Roman" w:hAnsi="Times New Roman" w:cs="Times New Roman"/>
        </w:rPr>
      </w:pPr>
      <w:r w:rsidRPr="00CE1657">
        <w:rPr>
          <w:rFonts w:ascii="Times New Roman" w:hAnsi="Times New Roman" w:cs="Times New Roman"/>
        </w:rPr>
        <w:t>Degree of Master of Science in Marine Science</w:t>
      </w:r>
    </w:p>
    <w:p w14:paraId="73E59DF0" w14:textId="77777777" w:rsidR="001544FC" w:rsidRPr="00CE1657" w:rsidRDefault="001544FC" w:rsidP="00054C9A">
      <w:pPr>
        <w:spacing w:line="264" w:lineRule="auto"/>
        <w:rPr>
          <w:rFonts w:ascii="Times New Roman" w:hAnsi="Times New Roman" w:cs="Times New Roman"/>
        </w:rPr>
      </w:pPr>
    </w:p>
    <w:p w14:paraId="59053C28" w14:textId="77777777" w:rsidR="00C02FE2" w:rsidRPr="00CE1657" w:rsidRDefault="00C02FE2" w:rsidP="00054C9A">
      <w:pPr>
        <w:spacing w:line="264" w:lineRule="auto"/>
        <w:rPr>
          <w:rFonts w:ascii="Times New Roman" w:hAnsi="Times New Roman" w:cs="Times New Roman"/>
        </w:rPr>
      </w:pPr>
    </w:p>
    <w:p w14:paraId="4DD4E109" w14:textId="45D7690B" w:rsidR="001544FC" w:rsidRPr="00CE1657" w:rsidRDefault="001544FC" w:rsidP="00054C9A">
      <w:pPr>
        <w:spacing w:line="264" w:lineRule="auto"/>
        <w:jc w:val="center"/>
        <w:rPr>
          <w:rFonts w:ascii="Times New Roman" w:hAnsi="Times New Roman" w:cs="Times New Roman"/>
        </w:rPr>
      </w:pPr>
      <w:r w:rsidRPr="00CE1657">
        <w:rPr>
          <w:rFonts w:ascii="Times New Roman" w:hAnsi="Times New Roman" w:cs="Times New Roman"/>
        </w:rPr>
        <w:t>Center for Marine Science</w:t>
      </w:r>
    </w:p>
    <w:p w14:paraId="0521303D" w14:textId="4754B95B" w:rsidR="001544FC" w:rsidRPr="00CE1657" w:rsidRDefault="001544FC" w:rsidP="00054C9A">
      <w:pPr>
        <w:spacing w:line="264" w:lineRule="auto"/>
        <w:jc w:val="center"/>
        <w:rPr>
          <w:rFonts w:ascii="Times New Roman" w:hAnsi="Times New Roman" w:cs="Times New Roman"/>
        </w:rPr>
      </w:pPr>
      <w:r w:rsidRPr="00CE1657">
        <w:rPr>
          <w:rFonts w:ascii="Times New Roman" w:hAnsi="Times New Roman" w:cs="Times New Roman"/>
        </w:rPr>
        <w:t>University of North Carolina Wilmington</w:t>
      </w:r>
    </w:p>
    <w:p w14:paraId="777034CD" w14:textId="77777777" w:rsidR="001544FC" w:rsidRPr="00CE1657" w:rsidRDefault="001544FC" w:rsidP="00054C9A">
      <w:pPr>
        <w:spacing w:line="264" w:lineRule="auto"/>
        <w:jc w:val="center"/>
        <w:rPr>
          <w:rFonts w:ascii="Times New Roman" w:hAnsi="Times New Roman" w:cs="Times New Roman"/>
        </w:rPr>
      </w:pPr>
    </w:p>
    <w:p w14:paraId="4648A135" w14:textId="77777777" w:rsidR="00C02FE2" w:rsidRPr="00CE1657" w:rsidRDefault="00C02FE2" w:rsidP="00054C9A">
      <w:pPr>
        <w:spacing w:line="264" w:lineRule="auto"/>
        <w:jc w:val="center"/>
        <w:rPr>
          <w:rFonts w:ascii="Times New Roman" w:hAnsi="Times New Roman" w:cs="Times New Roman"/>
        </w:rPr>
      </w:pPr>
    </w:p>
    <w:p w14:paraId="523C5E4A" w14:textId="78A79A26" w:rsidR="00DC1057" w:rsidRPr="00CE1657" w:rsidRDefault="00AA44FF" w:rsidP="00054C9A">
      <w:pPr>
        <w:spacing w:line="264" w:lineRule="auto"/>
        <w:jc w:val="center"/>
        <w:rPr>
          <w:rFonts w:ascii="Times New Roman" w:hAnsi="Times New Roman" w:cs="Times New Roman"/>
        </w:rPr>
      </w:pPr>
      <w:r w:rsidRPr="00CE1657">
        <w:rPr>
          <w:rFonts w:ascii="Times New Roman" w:hAnsi="Times New Roman" w:cs="Times New Roman"/>
        </w:rPr>
        <w:t>November</w:t>
      </w:r>
      <w:r w:rsidR="00930302" w:rsidRPr="00CE1657">
        <w:rPr>
          <w:rFonts w:ascii="Times New Roman" w:hAnsi="Times New Roman" w:cs="Times New Roman"/>
        </w:rPr>
        <w:t xml:space="preserve"> </w:t>
      </w:r>
      <w:r w:rsidR="00DC1057" w:rsidRPr="00CE1657">
        <w:rPr>
          <w:rFonts w:ascii="Times New Roman" w:hAnsi="Times New Roman" w:cs="Times New Roman"/>
        </w:rPr>
        <w:t>2023</w:t>
      </w:r>
    </w:p>
    <w:p w14:paraId="11CDB97D" w14:textId="77777777" w:rsidR="001544FC" w:rsidRPr="00CE1657" w:rsidRDefault="001544FC" w:rsidP="00054C9A">
      <w:pPr>
        <w:spacing w:line="264" w:lineRule="auto"/>
        <w:rPr>
          <w:rFonts w:ascii="Times New Roman" w:hAnsi="Times New Roman" w:cs="Times New Roman"/>
        </w:rPr>
      </w:pPr>
    </w:p>
    <w:p w14:paraId="72508D29" w14:textId="77777777" w:rsidR="00C02FE2" w:rsidRPr="00CE1657" w:rsidRDefault="00C02FE2" w:rsidP="00054C9A">
      <w:pPr>
        <w:spacing w:line="264" w:lineRule="auto"/>
        <w:rPr>
          <w:rFonts w:ascii="Times New Roman" w:hAnsi="Times New Roman" w:cs="Times New Roman"/>
        </w:rPr>
      </w:pPr>
    </w:p>
    <w:p w14:paraId="7E17689C" w14:textId="367DC3CF" w:rsidR="00DC1057" w:rsidRPr="00CE1657" w:rsidRDefault="00DC1057" w:rsidP="00054C9A">
      <w:pPr>
        <w:spacing w:line="264" w:lineRule="auto"/>
        <w:jc w:val="center"/>
        <w:rPr>
          <w:rFonts w:ascii="Times New Roman" w:hAnsi="Times New Roman" w:cs="Times New Roman"/>
        </w:rPr>
      </w:pPr>
      <w:r w:rsidRPr="00CE1657">
        <w:rPr>
          <w:rFonts w:ascii="Times New Roman" w:hAnsi="Times New Roman" w:cs="Times New Roman"/>
        </w:rPr>
        <w:t>Approved by</w:t>
      </w:r>
    </w:p>
    <w:p w14:paraId="03DAE3B3" w14:textId="7461B2ED" w:rsidR="001544FC" w:rsidRPr="00CE1657" w:rsidRDefault="001544FC" w:rsidP="00054C9A">
      <w:pPr>
        <w:spacing w:line="264" w:lineRule="auto"/>
        <w:jc w:val="center"/>
        <w:rPr>
          <w:rFonts w:ascii="Times New Roman" w:hAnsi="Times New Roman" w:cs="Times New Roman"/>
        </w:rPr>
      </w:pPr>
      <w:r w:rsidRPr="00CE1657">
        <w:rPr>
          <w:rFonts w:ascii="Times New Roman" w:hAnsi="Times New Roman" w:cs="Times New Roman"/>
        </w:rPr>
        <w:t>Advisory Committee:</w:t>
      </w:r>
    </w:p>
    <w:p w14:paraId="7F664698" w14:textId="77777777" w:rsidR="001544FC" w:rsidRPr="00CE1657" w:rsidRDefault="001544FC" w:rsidP="00054C9A">
      <w:pPr>
        <w:spacing w:line="264" w:lineRule="auto"/>
        <w:jc w:val="center"/>
        <w:rPr>
          <w:rFonts w:ascii="Times New Roman" w:hAnsi="Times New Roman" w:cs="Times New Roman"/>
        </w:rPr>
      </w:pPr>
    </w:p>
    <w:p w14:paraId="3D918DC3" w14:textId="77777777" w:rsidR="00DC1057" w:rsidRPr="00CE1657" w:rsidRDefault="00DC1057" w:rsidP="00054C9A">
      <w:pPr>
        <w:spacing w:line="264" w:lineRule="auto"/>
        <w:rPr>
          <w:rFonts w:ascii="Times New Roman" w:hAnsi="Times New Roman" w:cs="Times New Roman"/>
        </w:rPr>
      </w:pPr>
    </w:p>
    <w:p w14:paraId="0D203025" w14:textId="77777777" w:rsidR="00F10F08" w:rsidRPr="00CE1657" w:rsidRDefault="00F10F08" w:rsidP="00054C9A">
      <w:pPr>
        <w:spacing w:line="264" w:lineRule="auto"/>
        <w:rPr>
          <w:rFonts w:ascii="Times New Roman" w:hAnsi="Times New Roman" w:cs="Times New Roman"/>
        </w:rPr>
      </w:pPr>
    </w:p>
    <w:p w14:paraId="4E8440B7" w14:textId="77777777" w:rsidR="00F10F08" w:rsidRPr="00CE1657" w:rsidRDefault="00F10F08" w:rsidP="00054C9A">
      <w:pPr>
        <w:spacing w:line="264" w:lineRule="auto"/>
        <w:rPr>
          <w:rFonts w:ascii="Times New Roman" w:hAnsi="Times New Roman" w:cs="Times New Roman"/>
        </w:rPr>
      </w:pPr>
    </w:p>
    <w:p w14:paraId="7AD96BFE" w14:textId="77777777" w:rsidR="00F10F08" w:rsidRPr="00CE1657" w:rsidRDefault="00F10F08" w:rsidP="00054C9A">
      <w:pPr>
        <w:spacing w:line="264" w:lineRule="auto"/>
        <w:rPr>
          <w:rFonts w:ascii="Times New Roman" w:hAnsi="Times New Roman" w:cs="Times New Roman"/>
        </w:rPr>
      </w:pPr>
    </w:p>
    <w:p w14:paraId="38E373B8" w14:textId="2FB8AC97" w:rsidR="00DC1057" w:rsidRPr="00CE1657" w:rsidRDefault="00C02FE2" w:rsidP="00054C9A">
      <w:pPr>
        <w:pBdr>
          <w:top w:val="single" w:sz="4" w:space="1" w:color="auto"/>
        </w:pBdr>
        <w:spacing w:line="264" w:lineRule="auto"/>
        <w:rPr>
          <w:rFonts w:ascii="Times New Roman" w:hAnsi="Times New Roman" w:cs="Times New Roman"/>
        </w:rPr>
      </w:pPr>
      <w:r w:rsidRPr="00CE1657">
        <w:rPr>
          <w:rFonts w:ascii="Times New Roman" w:hAnsi="Times New Roman" w:cs="Times New Roman"/>
        </w:rPr>
        <w:t>Dr. Philip Bresnahan</w:t>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t>Date</w:t>
      </w:r>
    </w:p>
    <w:p w14:paraId="513C764D" w14:textId="77777777" w:rsidR="00DC1057" w:rsidRPr="00CE1657" w:rsidRDefault="00DC1057" w:rsidP="00054C9A">
      <w:pPr>
        <w:spacing w:line="264" w:lineRule="auto"/>
        <w:rPr>
          <w:rFonts w:ascii="Times New Roman" w:hAnsi="Times New Roman" w:cs="Times New Roman"/>
        </w:rPr>
      </w:pPr>
      <w:r w:rsidRPr="00CE1657">
        <w:rPr>
          <w:rFonts w:ascii="Times New Roman" w:hAnsi="Times New Roman" w:cs="Times New Roman"/>
        </w:rPr>
        <w:t>Chair of Committee</w:t>
      </w:r>
    </w:p>
    <w:p w14:paraId="58EAFFA9" w14:textId="11AF32CD" w:rsidR="00DC1057" w:rsidRPr="00CE1657" w:rsidRDefault="00DC1057" w:rsidP="00054C9A">
      <w:pPr>
        <w:spacing w:line="264" w:lineRule="auto"/>
        <w:rPr>
          <w:rFonts w:ascii="Times New Roman" w:hAnsi="Times New Roman" w:cs="Times New Roman"/>
        </w:rPr>
      </w:pPr>
      <w:r w:rsidRPr="00CE1657">
        <w:rPr>
          <w:rFonts w:ascii="Times New Roman" w:hAnsi="Times New Roman" w:cs="Times New Roman"/>
        </w:rPr>
        <w:tab/>
      </w:r>
      <w:r w:rsidRPr="00CE1657">
        <w:rPr>
          <w:rFonts w:ascii="Times New Roman" w:hAnsi="Times New Roman" w:cs="Times New Roman"/>
        </w:rPr>
        <w:tab/>
      </w:r>
      <w:r w:rsidRPr="00CE1657">
        <w:rPr>
          <w:rFonts w:ascii="Times New Roman" w:hAnsi="Times New Roman" w:cs="Times New Roman"/>
        </w:rPr>
        <w:tab/>
      </w:r>
      <w:r w:rsidRPr="00CE1657">
        <w:rPr>
          <w:rFonts w:ascii="Times New Roman" w:hAnsi="Times New Roman" w:cs="Times New Roman"/>
        </w:rPr>
        <w:tab/>
      </w:r>
      <w:r w:rsidRPr="00CE1657">
        <w:rPr>
          <w:rFonts w:ascii="Times New Roman" w:hAnsi="Times New Roman" w:cs="Times New Roman"/>
        </w:rPr>
        <w:tab/>
      </w:r>
      <w:r w:rsidRPr="00CE1657">
        <w:rPr>
          <w:rFonts w:ascii="Times New Roman" w:hAnsi="Times New Roman" w:cs="Times New Roman"/>
        </w:rPr>
        <w:tab/>
      </w:r>
    </w:p>
    <w:p w14:paraId="30686A0B" w14:textId="77777777" w:rsidR="00C02FE2" w:rsidRPr="00CE1657" w:rsidRDefault="00C02FE2" w:rsidP="00054C9A">
      <w:pPr>
        <w:spacing w:line="264" w:lineRule="auto"/>
        <w:rPr>
          <w:rFonts w:ascii="Times New Roman" w:hAnsi="Times New Roman" w:cs="Times New Roman"/>
        </w:rPr>
      </w:pPr>
    </w:p>
    <w:p w14:paraId="3483C728" w14:textId="1ADD513C" w:rsidR="00DC1057" w:rsidRPr="00CE1657" w:rsidRDefault="00C02FE2" w:rsidP="00054C9A">
      <w:pPr>
        <w:pBdr>
          <w:top w:val="single" w:sz="4" w:space="1" w:color="auto"/>
        </w:pBdr>
        <w:spacing w:line="264" w:lineRule="auto"/>
        <w:rPr>
          <w:rFonts w:ascii="Times New Roman" w:hAnsi="Times New Roman" w:cs="Times New Roman"/>
        </w:rPr>
      </w:pPr>
      <w:r w:rsidRPr="00CE1657">
        <w:rPr>
          <w:rFonts w:ascii="Times New Roman" w:hAnsi="Times New Roman" w:cs="Times New Roman"/>
        </w:rPr>
        <w:t>Dr. Joanne Halls</w:t>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t>Date</w:t>
      </w:r>
    </w:p>
    <w:p w14:paraId="7BA2F5DA" w14:textId="093CA670" w:rsidR="00DC1057" w:rsidRPr="00CE1657" w:rsidRDefault="00DC1057" w:rsidP="00054C9A">
      <w:pPr>
        <w:spacing w:line="264" w:lineRule="auto"/>
        <w:rPr>
          <w:rFonts w:ascii="Times New Roman" w:hAnsi="Times New Roman" w:cs="Times New Roman"/>
        </w:rPr>
      </w:pPr>
      <w:r w:rsidRPr="00CE1657">
        <w:rPr>
          <w:rFonts w:ascii="Times New Roman" w:hAnsi="Times New Roman" w:cs="Times New Roman"/>
        </w:rPr>
        <w:t>Member of Committee</w:t>
      </w:r>
    </w:p>
    <w:p w14:paraId="44AD227C" w14:textId="77777777" w:rsidR="00DC1057" w:rsidRPr="00CE1657" w:rsidRDefault="00DC1057" w:rsidP="00054C9A">
      <w:pPr>
        <w:spacing w:line="264" w:lineRule="auto"/>
        <w:rPr>
          <w:rFonts w:ascii="Times New Roman" w:hAnsi="Times New Roman" w:cs="Times New Roman"/>
        </w:rPr>
      </w:pPr>
    </w:p>
    <w:p w14:paraId="42DBF3AF" w14:textId="77777777" w:rsidR="00C02FE2" w:rsidRPr="00CE1657" w:rsidRDefault="00C02FE2" w:rsidP="00054C9A">
      <w:pPr>
        <w:spacing w:line="264" w:lineRule="auto"/>
        <w:rPr>
          <w:rFonts w:ascii="Times New Roman" w:hAnsi="Times New Roman" w:cs="Times New Roman"/>
        </w:rPr>
      </w:pPr>
    </w:p>
    <w:p w14:paraId="4110C54A" w14:textId="2F76F068" w:rsidR="00DC1057" w:rsidRPr="00CE1657" w:rsidRDefault="00C02FE2" w:rsidP="00054C9A">
      <w:pPr>
        <w:pBdr>
          <w:top w:val="single" w:sz="4" w:space="1" w:color="auto"/>
        </w:pBdr>
        <w:spacing w:line="264" w:lineRule="auto"/>
        <w:rPr>
          <w:rFonts w:ascii="Times New Roman" w:hAnsi="Times New Roman" w:cs="Times New Roman"/>
        </w:rPr>
      </w:pPr>
      <w:r w:rsidRPr="00CE1657">
        <w:rPr>
          <w:rFonts w:ascii="Times New Roman" w:hAnsi="Times New Roman" w:cs="Times New Roman"/>
        </w:rPr>
        <w:t>Dr. Qianqian Liu</w:t>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r>
      <w:r w:rsidR="00DC1057" w:rsidRPr="00CE1657">
        <w:rPr>
          <w:rFonts w:ascii="Times New Roman" w:hAnsi="Times New Roman" w:cs="Times New Roman"/>
        </w:rPr>
        <w:tab/>
        <w:t>Date</w:t>
      </w:r>
    </w:p>
    <w:p w14:paraId="3B6D8458" w14:textId="77777777" w:rsidR="00DC1057" w:rsidRPr="00CE1657" w:rsidRDefault="00DC1057" w:rsidP="00054C9A">
      <w:pPr>
        <w:spacing w:line="264" w:lineRule="auto"/>
        <w:rPr>
          <w:rFonts w:ascii="Times New Roman" w:hAnsi="Times New Roman" w:cs="Times New Roman"/>
        </w:rPr>
      </w:pPr>
      <w:r w:rsidRPr="00CE1657">
        <w:rPr>
          <w:rFonts w:ascii="Times New Roman" w:hAnsi="Times New Roman" w:cs="Times New Roman"/>
        </w:rPr>
        <w:t>Member of Committee</w:t>
      </w:r>
    </w:p>
    <w:p w14:paraId="6E1F5FDA" w14:textId="77777777" w:rsidR="00DC1057" w:rsidRPr="00CE1657" w:rsidRDefault="00DC1057" w:rsidP="00054C9A">
      <w:pPr>
        <w:spacing w:line="264" w:lineRule="auto"/>
        <w:rPr>
          <w:rFonts w:ascii="Times New Roman" w:hAnsi="Times New Roman" w:cs="Times New Roman"/>
          <w:sz w:val="22"/>
          <w:szCs w:val="22"/>
        </w:rPr>
      </w:pPr>
    </w:p>
    <w:p w14:paraId="7CA72E92" w14:textId="77777777" w:rsidR="00DC1057" w:rsidRPr="00CE1657" w:rsidRDefault="00DC1057" w:rsidP="00054C9A">
      <w:pPr>
        <w:spacing w:line="264" w:lineRule="auto"/>
        <w:jc w:val="center"/>
        <w:rPr>
          <w:rFonts w:ascii="Times New Roman" w:hAnsi="Times New Roman" w:cs="Times New Roman"/>
          <w:sz w:val="22"/>
          <w:szCs w:val="22"/>
        </w:rPr>
      </w:pPr>
    </w:p>
    <w:sdt>
      <w:sdtPr>
        <w:rPr>
          <w:rFonts w:ascii="Times New Roman" w:eastAsiaTheme="minorHAnsi" w:hAnsi="Times New Roman" w:cs="Times New Roman"/>
          <w:b w:val="0"/>
          <w:bCs w:val="0"/>
          <w:color w:val="auto"/>
          <w:kern w:val="2"/>
          <w:sz w:val="24"/>
          <w:szCs w:val="24"/>
          <w14:ligatures w14:val="standardContextual"/>
        </w:rPr>
        <w:id w:val="64457936"/>
        <w:docPartObj>
          <w:docPartGallery w:val="Table of Contents"/>
          <w:docPartUnique/>
        </w:docPartObj>
      </w:sdtPr>
      <w:sdtEndPr>
        <w:rPr>
          <w:noProof/>
        </w:rPr>
      </w:sdtEndPr>
      <w:sdtContent>
        <w:p w14:paraId="5061BCFF" w14:textId="288142C7" w:rsidR="00D155ED" w:rsidRPr="00CE1657" w:rsidRDefault="00D155ED">
          <w:pPr>
            <w:pStyle w:val="TOCHeading"/>
            <w:rPr>
              <w:rFonts w:ascii="Times New Roman" w:hAnsi="Times New Roman" w:cs="Times New Roman"/>
            </w:rPr>
          </w:pPr>
          <w:r w:rsidRPr="00CE1657">
            <w:rPr>
              <w:rFonts w:ascii="Times New Roman" w:hAnsi="Times New Roman" w:cs="Times New Roman"/>
            </w:rPr>
            <w:t>Table of Contents</w:t>
          </w:r>
        </w:p>
        <w:p w14:paraId="13173994" w14:textId="5591286B" w:rsidR="00D155ED" w:rsidRPr="00CE1657" w:rsidRDefault="00D155ED">
          <w:pPr>
            <w:pStyle w:val="TOC1"/>
            <w:tabs>
              <w:tab w:val="right" w:leader="dot" w:pos="9350"/>
            </w:tabs>
            <w:rPr>
              <w:rFonts w:ascii="Times New Roman" w:eastAsiaTheme="minorEastAsia" w:hAnsi="Times New Roman" w:cs="Times New Roman"/>
              <w:b w:val="0"/>
              <w:bCs w:val="0"/>
              <w:caps w:val="0"/>
              <w:noProof/>
              <w:sz w:val="24"/>
              <w:szCs w:val="24"/>
            </w:rPr>
          </w:pPr>
          <w:r w:rsidRPr="00CE1657">
            <w:rPr>
              <w:rFonts w:ascii="Times New Roman" w:hAnsi="Times New Roman" w:cs="Times New Roman"/>
              <w:b w:val="0"/>
              <w:bCs w:val="0"/>
            </w:rPr>
            <w:fldChar w:fldCharType="begin"/>
          </w:r>
          <w:r w:rsidRPr="00CE1657">
            <w:rPr>
              <w:rFonts w:ascii="Times New Roman" w:hAnsi="Times New Roman" w:cs="Times New Roman"/>
            </w:rPr>
            <w:instrText xml:space="preserve"> TOC \o "1-3" \h \z \u </w:instrText>
          </w:r>
          <w:r w:rsidRPr="00CE1657">
            <w:rPr>
              <w:rFonts w:ascii="Times New Roman" w:hAnsi="Times New Roman" w:cs="Times New Roman"/>
              <w:b w:val="0"/>
              <w:bCs w:val="0"/>
            </w:rPr>
            <w:fldChar w:fldCharType="separate"/>
          </w:r>
          <w:hyperlink w:anchor="_Toc150156867" w:history="1">
            <w:r w:rsidRPr="00CE1657">
              <w:rPr>
                <w:rStyle w:val="Hyperlink"/>
                <w:rFonts w:ascii="Times New Roman" w:hAnsi="Times New Roman" w:cs="Times New Roman"/>
                <w:noProof/>
              </w:rPr>
              <w:t>Abstract</w:t>
            </w:r>
            <w:r w:rsidRPr="00CE1657">
              <w:rPr>
                <w:rFonts w:ascii="Times New Roman" w:hAnsi="Times New Roman" w:cs="Times New Roman"/>
                <w:noProof/>
                <w:webHidden/>
              </w:rPr>
              <w:tab/>
            </w:r>
            <w:r w:rsidRPr="00CE1657">
              <w:rPr>
                <w:rFonts w:ascii="Times New Roman" w:hAnsi="Times New Roman" w:cs="Times New Roman"/>
                <w:noProof/>
                <w:webHidden/>
              </w:rPr>
              <w:fldChar w:fldCharType="begin"/>
            </w:r>
            <w:r w:rsidRPr="00CE1657">
              <w:rPr>
                <w:rFonts w:ascii="Times New Roman" w:hAnsi="Times New Roman" w:cs="Times New Roman"/>
                <w:noProof/>
                <w:webHidden/>
              </w:rPr>
              <w:instrText xml:space="preserve"> PAGEREF _Toc150156867 \h </w:instrText>
            </w:r>
            <w:r w:rsidRPr="00CE1657">
              <w:rPr>
                <w:rFonts w:ascii="Times New Roman" w:hAnsi="Times New Roman" w:cs="Times New Roman"/>
                <w:noProof/>
                <w:webHidden/>
              </w:rPr>
            </w:r>
            <w:r w:rsidRPr="00CE1657">
              <w:rPr>
                <w:rFonts w:ascii="Times New Roman" w:hAnsi="Times New Roman" w:cs="Times New Roman"/>
                <w:noProof/>
                <w:webHidden/>
              </w:rPr>
              <w:fldChar w:fldCharType="separate"/>
            </w:r>
            <w:r w:rsidR="00362E88">
              <w:rPr>
                <w:rFonts w:ascii="Times New Roman" w:hAnsi="Times New Roman" w:cs="Times New Roman"/>
                <w:noProof/>
                <w:webHidden/>
              </w:rPr>
              <w:t>3</w:t>
            </w:r>
            <w:r w:rsidRPr="00CE1657">
              <w:rPr>
                <w:rFonts w:ascii="Times New Roman" w:hAnsi="Times New Roman" w:cs="Times New Roman"/>
                <w:noProof/>
                <w:webHidden/>
              </w:rPr>
              <w:fldChar w:fldCharType="end"/>
            </w:r>
          </w:hyperlink>
        </w:p>
        <w:p w14:paraId="7D088EE5" w14:textId="70E06C35" w:rsidR="00D155ED" w:rsidRPr="00CE1657"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0156868" w:history="1">
            <w:r w:rsidR="00D155ED" w:rsidRPr="00CE1657">
              <w:rPr>
                <w:rStyle w:val="Hyperlink"/>
                <w:rFonts w:ascii="Times New Roman" w:hAnsi="Times New Roman" w:cs="Times New Roman"/>
                <w:noProof/>
              </w:rPr>
              <w:t>Introduction</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_Toc150156868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3</w:t>
            </w:r>
            <w:r w:rsidR="00D155ED" w:rsidRPr="00CE1657">
              <w:rPr>
                <w:rFonts w:ascii="Times New Roman" w:hAnsi="Times New Roman" w:cs="Times New Roman"/>
                <w:noProof/>
                <w:webHidden/>
              </w:rPr>
              <w:fldChar w:fldCharType="end"/>
            </w:r>
          </w:hyperlink>
        </w:p>
        <w:p w14:paraId="4C5EE6DE" w14:textId="6FC46671"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69" w:history="1">
            <w:r w:rsidR="00D155ED" w:rsidRPr="00CE1657">
              <w:rPr>
                <w:rStyle w:val="Hyperlink"/>
                <w:rFonts w:ascii="Times New Roman" w:hAnsi="Times New Roman" w:cs="Times New Roman"/>
                <w:noProof/>
              </w:rPr>
              <w:t>Importance and Vulnerabilities of Coastal and Estuarine Environments</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_Toc150156869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3</w:t>
            </w:r>
            <w:r w:rsidR="00D155ED" w:rsidRPr="00CE1657">
              <w:rPr>
                <w:rFonts w:ascii="Times New Roman" w:hAnsi="Times New Roman" w:cs="Times New Roman"/>
                <w:noProof/>
                <w:webHidden/>
              </w:rPr>
              <w:fldChar w:fldCharType="end"/>
            </w:r>
          </w:hyperlink>
        </w:p>
        <w:p w14:paraId="6FCBC044" w14:textId="40ECB89E"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70" w:history="1">
            <w:r w:rsidR="00D155ED" w:rsidRPr="00CE1657">
              <w:rPr>
                <w:rStyle w:val="Hyperlink"/>
                <w:rFonts w:ascii="Times New Roman" w:hAnsi="Times New Roman" w:cs="Times New Roman"/>
                <w:noProof/>
              </w:rPr>
              <w:t>Expanding Horizons of Ocean Color Remote Sensing</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_Toc150156870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4</w:t>
            </w:r>
            <w:r w:rsidR="00D155ED" w:rsidRPr="00CE1657">
              <w:rPr>
                <w:rFonts w:ascii="Times New Roman" w:hAnsi="Times New Roman" w:cs="Times New Roman"/>
                <w:noProof/>
                <w:webHidden/>
              </w:rPr>
              <w:fldChar w:fldCharType="end"/>
            </w:r>
          </w:hyperlink>
        </w:p>
        <w:p w14:paraId="769BE6F0" w14:textId="6B4FBF5A"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71" w:history="1">
            <w:r w:rsidR="00D155ED" w:rsidRPr="00CE1657">
              <w:rPr>
                <w:rStyle w:val="Hyperlink"/>
                <w:rFonts w:ascii="Times New Roman" w:hAnsi="Times New Roman" w:cs="Times New Roman"/>
                <w:noProof/>
              </w:rPr>
              <w:t>Challenges of Remote Sensing in Coastal Biogeochemical Dynamics</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_Toc150156871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5</w:t>
            </w:r>
            <w:r w:rsidR="00D155ED" w:rsidRPr="00CE1657">
              <w:rPr>
                <w:rFonts w:ascii="Times New Roman" w:hAnsi="Times New Roman" w:cs="Times New Roman"/>
                <w:noProof/>
                <w:webHidden/>
              </w:rPr>
              <w:fldChar w:fldCharType="end"/>
            </w:r>
          </w:hyperlink>
        </w:p>
        <w:p w14:paraId="55F77727" w14:textId="03D677BE" w:rsidR="00D155ED" w:rsidRPr="00CE1657"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0156872" w:history="1">
            <w:r w:rsidR="00D155ED" w:rsidRPr="00CE1657">
              <w:rPr>
                <w:rStyle w:val="Hyperlink"/>
                <w:rFonts w:ascii="Times New Roman" w:hAnsi="Times New Roman" w:cs="Times New Roman"/>
                <w:noProof/>
              </w:rPr>
              <w:t>Literature Review</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_Toc150156872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6</w:t>
            </w:r>
            <w:r w:rsidR="00D155ED" w:rsidRPr="00CE1657">
              <w:rPr>
                <w:rFonts w:ascii="Times New Roman" w:hAnsi="Times New Roman" w:cs="Times New Roman"/>
                <w:noProof/>
                <w:webHidden/>
              </w:rPr>
              <w:fldChar w:fldCharType="end"/>
            </w:r>
          </w:hyperlink>
        </w:p>
        <w:p w14:paraId="11A2F7A6" w14:textId="354648EB"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73" w:history="1">
            <w:r w:rsidR="00D155ED" w:rsidRPr="00CE1657">
              <w:rPr>
                <w:rStyle w:val="Hyperlink"/>
                <w:rFonts w:ascii="Times New Roman" w:hAnsi="Times New Roman" w:cs="Times New Roman"/>
                <w:noProof/>
              </w:rPr>
              <w:t>Review of Ocean Color Missions</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_Toc150156873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6</w:t>
            </w:r>
            <w:r w:rsidR="00D155ED" w:rsidRPr="00CE1657">
              <w:rPr>
                <w:rFonts w:ascii="Times New Roman" w:hAnsi="Times New Roman" w:cs="Times New Roman"/>
                <w:noProof/>
                <w:webHidden/>
              </w:rPr>
              <w:fldChar w:fldCharType="end"/>
            </w:r>
          </w:hyperlink>
        </w:p>
        <w:p w14:paraId="34036509" w14:textId="0BA73278"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74" w:history="1">
            <w:r w:rsidR="00D155ED" w:rsidRPr="00CE1657">
              <w:rPr>
                <w:rStyle w:val="Hyperlink"/>
                <w:rFonts w:ascii="Times New Roman" w:hAnsi="Times New Roman" w:cs="Times New Roman"/>
                <w:noProof/>
              </w:rPr>
              <w:t>The SeaHawk/HawkEye</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_Toc150156874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8</w:t>
            </w:r>
            <w:r w:rsidR="00D155ED" w:rsidRPr="00CE1657">
              <w:rPr>
                <w:rFonts w:ascii="Times New Roman" w:hAnsi="Times New Roman" w:cs="Times New Roman"/>
                <w:noProof/>
                <w:webHidden/>
              </w:rPr>
              <w:fldChar w:fldCharType="end"/>
            </w:r>
          </w:hyperlink>
        </w:p>
        <w:p w14:paraId="0147D9EC" w14:textId="65E9AA05"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75" w:history="1">
            <w:r w:rsidR="00D155ED" w:rsidRPr="00CE1657">
              <w:rPr>
                <w:rStyle w:val="Hyperlink"/>
                <w:rFonts w:ascii="Times New Roman" w:hAnsi="Times New Roman" w:cs="Times New Roman"/>
                <w:noProof/>
              </w:rPr>
              <w:t>Atmospheric Correction</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_Toc150156875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8</w:t>
            </w:r>
            <w:r w:rsidR="00D155ED" w:rsidRPr="00CE1657">
              <w:rPr>
                <w:rFonts w:ascii="Times New Roman" w:hAnsi="Times New Roman" w:cs="Times New Roman"/>
                <w:noProof/>
                <w:webHidden/>
              </w:rPr>
              <w:fldChar w:fldCharType="end"/>
            </w:r>
          </w:hyperlink>
        </w:p>
        <w:p w14:paraId="3C7FE96F" w14:textId="563FCE97"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76" w:history="1">
            <w:r w:rsidR="00D155ED" w:rsidRPr="00CE1657">
              <w:rPr>
                <w:rStyle w:val="Hyperlink"/>
                <w:rFonts w:ascii="Times New Roman" w:hAnsi="Times New Roman" w:cs="Times New Roman"/>
                <w:noProof/>
              </w:rPr>
              <w:t>Bio-Optics</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_Toc150156876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10</w:t>
            </w:r>
            <w:r w:rsidR="00D155ED" w:rsidRPr="00CE1657">
              <w:rPr>
                <w:rFonts w:ascii="Times New Roman" w:hAnsi="Times New Roman" w:cs="Times New Roman"/>
                <w:noProof/>
                <w:webHidden/>
              </w:rPr>
              <w:fldChar w:fldCharType="end"/>
            </w:r>
          </w:hyperlink>
        </w:p>
        <w:p w14:paraId="122B11BB" w14:textId="439728D5"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77" w:history="1">
            <w:r w:rsidR="00D155ED" w:rsidRPr="00CE1657">
              <w:rPr>
                <w:rStyle w:val="Hyperlink"/>
                <w:rFonts w:ascii="Times New Roman" w:hAnsi="Times New Roman" w:cs="Times New Roman"/>
                <w:noProof/>
              </w:rPr>
              <w:t>Pigment Algorithms</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_Toc150156877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11</w:t>
            </w:r>
            <w:r w:rsidR="00D155ED" w:rsidRPr="00CE1657">
              <w:rPr>
                <w:rFonts w:ascii="Times New Roman" w:hAnsi="Times New Roman" w:cs="Times New Roman"/>
                <w:noProof/>
                <w:webHidden/>
              </w:rPr>
              <w:fldChar w:fldCharType="end"/>
            </w:r>
          </w:hyperlink>
        </w:p>
        <w:p w14:paraId="1954000A" w14:textId="20DBB9E2"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78" w:history="1">
            <w:r w:rsidR="00D155ED" w:rsidRPr="00CE1657">
              <w:rPr>
                <w:rStyle w:val="Hyperlink"/>
                <w:rFonts w:ascii="Times New Roman" w:hAnsi="Times New Roman" w:cs="Times New Roman"/>
                <w:noProof/>
              </w:rPr>
              <w:t>Spatial Heterogeneity</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_Toc150156878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12</w:t>
            </w:r>
            <w:r w:rsidR="00D155ED" w:rsidRPr="00CE1657">
              <w:rPr>
                <w:rFonts w:ascii="Times New Roman" w:hAnsi="Times New Roman" w:cs="Times New Roman"/>
                <w:noProof/>
                <w:webHidden/>
              </w:rPr>
              <w:fldChar w:fldCharType="end"/>
            </w:r>
          </w:hyperlink>
        </w:p>
        <w:p w14:paraId="46922F96" w14:textId="6FBE2CA9"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79" w:history="1">
            <w:r w:rsidR="00D155ED" w:rsidRPr="00CE1657">
              <w:rPr>
                <w:rStyle w:val="Hyperlink"/>
                <w:rFonts w:ascii="Times New Roman" w:hAnsi="Times New Roman" w:cs="Times New Roman"/>
                <w:noProof/>
              </w:rPr>
              <w:t>Practical Applications of Ocean Color Remote Sensing</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_Toc150156879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13</w:t>
            </w:r>
            <w:r w:rsidR="00D155ED" w:rsidRPr="00CE1657">
              <w:rPr>
                <w:rFonts w:ascii="Times New Roman" w:hAnsi="Times New Roman" w:cs="Times New Roman"/>
                <w:noProof/>
                <w:webHidden/>
              </w:rPr>
              <w:fldChar w:fldCharType="end"/>
            </w:r>
          </w:hyperlink>
        </w:p>
        <w:p w14:paraId="713870EB" w14:textId="1B689DC9" w:rsidR="00D155ED" w:rsidRPr="00CE1657"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0156880" w:history="1">
            <w:r w:rsidR="00D155ED" w:rsidRPr="00CE1657">
              <w:rPr>
                <w:rStyle w:val="Hyperlink"/>
                <w:rFonts w:ascii="Times New Roman" w:hAnsi="Times New Roman" w:cs="Times New Roman"/>
                <w:noProof/>
              </w:rPr>
              <w:t>Objectives</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_Toc150156880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14</w:t>
            </w:r>
            <w:r w:rsidR="00D155ED" w:rsidRPr="00CE1657">
              <w:rPr>
                <w:rFonts w:ascii="Times New Roman" w:hAnsi="Times New Roman" w:cs="Times New Roman"/>
                <w:noProof/>
                <w:webHidden/>
              </w:rPr>
              <w:fldChar w:fldCharType="end"/>
            </w:r>
          </w:hyperlink>
        </w:p>
        <w:p w14:paraId="1D50E900" w14:textId="3A6D5739" w:rsidR="00D155ED" w:rsidRPr="00CE1657"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0156881" w:history="1">
            <w:r w:rsidR="00D155ED" w:rsidRPr="00CE1657">
              <w:rPr>
                <w:rStyle w:val="Hyperlink"/>
                <w:rFonts w:ascii="Times New Roman" w:hAnsi="Times New Roman" w:cs="Times New Roman"/>
                <w:noProof/>
              </w:rPr>
              <w:t xml:space="preserve">Materials and </w:t>
            </w:r>
            <w:r w:rsidR="00BC6037">
              <w:rPr>
                <w:rStyle w:val="Hyperlink"/>
                <w:rFonts w:ascii="Times New Roman" w:hAnsi="Times New Roman" w:cs="Times New Roman"/>
                <w:noProof/>
              </w:rPr>
              <w:t>Methods</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_Toc150156881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15</w:t>
            </w:r>
            <w:r w:rsidR="00D155ED" w:rsidRPr="00CE1657">
              <w:rPr>
                <w:rFonts w:ascii="Times New Roman" w:hAnsi="Times New Roman" w:cs="Times New Roman"/>
                <w:noProof/>
                <w:webHidden/>
              </w:rPr>
              <w:fldChar w:fldCharType="end"/>
            </w:r>
          </w:hyperlink>
        </w:p>
        <w:p w14:paraId="4407619E" w14:textId="1D4158A9"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82" w:history="1">
            <w:r w:rsidR="00D155ED" w:rsidRPr="00CE1657">
              <w:rPr>
                <w:rStyle w:val="Hyperlink"/>
                <w:rFonts w:ascii="Times New Roman" w:hAnsi="Times New Roman" w:cs="Times New Roman"/>
                <w:noProof/>
              </w:rPr>
              <w:t>Study site and in situ measurements overview</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_Toc150156882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15</w:t>
            </w:r>
            <w:r w:rsidR="00D155ED" w:rsidRPr="00CE1657">
              <w:rPr>
                <w:rFonts w:ascii="Times New Roman" w:hAnsi="Times New Roman" w:cs="Times New Roman"/>
                <w:noProof/>
                <w:webHidden/>
              </w:rPr>
              <w:fldChar w:fldCharType="end"/>
            </w:r>
          </w:hyperlink>
        </w:p>
        <w:p w14:paraId="6A38C236" w14:textId="7C02F8DA"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83" w:history="1">
            <w:r w:rsidR="00D155ED" w:rsidRPr="00CE1657">
              <w:rPr>
                <w:rStyle w:val="Hyperlink"/>
                <w:rFonts w:ascii="Times New Roman" w:hAnsi="Times New Roman" w:cs="Times New Roman"/>
                <w:noProof/>
              </w:rPr>
              <w:t>Satellite data acquisition and processing</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_Toc150156883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18</w:t>
            </w:r>
            <w:r w:rsidR="00D155ED" w:rsidRPr="00CE1657">
              <w:rPr>
                <w:rFonts w:ascii="Times New Roman" w:hAnsi="Times New Roman" w:cs="Times New Roman"/>
                <w:noProof/>
                <w:webHidden/>
              </w:rPr>
              <w:fldChar w:fldCharType="end"/>
            </w:r>
          </w:hyperlink>
        </w:p>
        <w:p w14:paraId="1E7F8D53" w14:textId="587F3D71"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84" w:history="1">
            <w:r w:rsidR="00D155ED" w:rsidRPr="00CE1657">
              <w:rPr>
                <w:rStyle w:val="Hyperlink"/>
                <w:rFonts w:ascii="Times New Roman" w:hAnsi="Times New Roman" w:cs="Times New Roman"/>
                <w:noProof/>
              </w:rPr>
              <w:t>In-situ remote sensing reflectance (R</w:t>
            </w:r>
            <w:r w:rsidR="00D155ED" w:rsidRPr="00CE1657">
              <w:rPr>
                <w:rStyle w:val="Hyperlink"/>
                <w:rFonts w:ascii="Times New Roman" w:hAnsi="Times New Roman" w:cs="Times New Roman"/>
                <w:noProof/>
                <w:vertAlign w:val="subscript"/>
              </w:rPr>
              <w:t>rs</w:t>
            </w:r>
            <w:r w:rsidR="00D155ED" w:rsidRPr="00CE1657">
              <w:rPr>
                <w:rStyle w:val="Hyperlink"/>
                <w:rFonts w:ascii="Times New Roman" w:hAnsi="Times New Roman" w:cs="Times New Roman"/>
                <w:noProof/>
              </w:rPr>
              <w:t>)</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_Toc150156884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19</w:t>
            </w:r>
            <w:r w:rsidR="00D155ED" w:rsidRPr="00CE1657">
              <w:rPr>
                <w:rFonts w:ascii="Times New Roman" w:hAnsi="Times New Roman" w:cs="Times New Roman"/>
                <w:noProof/>
                <w:webHidden/>
              </w:rPr>
              <w:fldChar w:fldCharType="end"/>
            </w:r>
          </w:hyperlink>
        </w:p>
        <w:p w14:paraId="1E5D7EB9" w14:textId="4EB1F43C" w:rsidR="00D155ED" w:rsidRPr="00CE1657"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0156885" w:history="1">
            <w:r w:rsidR="00D155ED" w:rsidRPr="00CE1657">
              <w:rPr>
                <w:rStyle w:val="Hyperlink"/>
                <w:rFonts w:ascii="Times New Roman" w:eastAsia="Times New Roman" w:hAnsi="Times New Roman" w:cs="Times New Roman"/>
                <w:noProof/>
              </w:rPr>
              <w:t>Match-up analysis and accuracy evaluation</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_Toc150156885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20</w:t>
            </w:r>
            <w:r w:rsidR="00D155ED" w:rsidRPr="00CE1657">
              <w:rPr>
                <w:rFonts w:ascii="Times New Roman" w:hAnsi="Times New Roman" w:cs="Times New Roman"/>
                <w:noProof/>
                <w:webHidden/>
              </w:rPr>
              <w:fldChar w:fldCharType="end"/>
            </w:r>
          </w:hyperlink>
        </w:p>
        <w:p w14:paraId="03D34352" w14:textId="664E1439" w:rsidR="00D155ED" w:rsidRPr="00CE1657"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0156886" w:history="1">
            <w:r w:rsidR="00D155ED" w:rsidRPr="00CE1657">
              <w:rPr>
                <w:rStyle w:val="Hyperlink"/>
                <w:rFonts w:ascii="Times New Roman" w:hAnsi="Times New Roman" w:cs="Times New Roman"/>
                <w:noProof/>
              </w:rPr>
              <w:t>Preliminary Results</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_Toc150156886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21</w:t>
            </w:r>
            <w:r w:rsidR="00D155ED" w:rsidRPr="00CE1657">
              <w:rPr>
                <w:rFonts w:ascii="Times New Roman" w:hAnsi="Times New Roman" w:cs="Times New Roman"/>
                <w:noProof/>
                <w:webHidden/>
              </w:rPr>
              <w:fldChar w:fldCharType="end"/>
            </w:r>
          </w:hyperlink>
        </w:p>
        <w:p w14:paraId="5ACA5889" w14:textId="0443A3DA" w:rsidR="00D155ED" w:rsidRPr="00CE1657"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0156887" w:history="1">
            <w:r w:rsidR="00D155ED" w:rsidRPr="00CE1657">
              <w:rPr>
                <w:rStyle w:val="Hyperlink"/>
                <w:rFonts w:ascii="Times New Roman" w:hAnsi="Times New Roman" w:cs="Times New Roman"/>
                <w:noProof/>
              </w:rPr>
              <w:t>Academic Plan</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_Toc150156887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28</w:t>
            </w:r>
            <w:r w:rsidR="00D155ED" w:rsidRPr="00CE1657">
              <w:rPr>
                <w:rFonts w:ascii="Times New Roman" w:hAnsi="Times New Roman" w:cs="Times New Roman"/>
                <w:noProof/>
                <w:webHidden/>
              </w:rPr>
              <w:fldChar w:fldCharType="end"/>
            </w:r>
          </w:hyperlink>
        </w:p>
        <w:p w14:paraId="1FB35F01" w14:textId="1CC8507E" w:rsidR="00D155ED" w:rsidRPr="00CE1657"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0156888" w:history="1">
            <w:r w:rsidR="00D155ED" w:rsidRPr="00CE1657">
              <w:rPr>
                <w:rStyle w:val="Hyperlink"/>
                <w:rFonts w:ascii="Times New Roman" w:hAnsi="Times New Roman" w:cs="Times New Roman"/>
                <w:noProof/>
              </w:rPr>
              <w:t>References</w:t>
            </w:r>
            <w:r w:rsidR="00D155ED" w:rsidRPr="00CE1657">
              <w:rPr>
                <w:rFonts w:ascii="Times New Roman" w:hAnsi="Times New Roman" w:cs="Times New Roman"/>
                <w:noProof/>
                <w:webHidden/>
              </w:rPr>
              <w:tab/>
            </w:r>
            <w:r w:rsidR="00D155ED" w:rsidRPr="00CE1657">
              <w:rPr>
                <w:rFonts w:ascii="Times New Roman" w:hAnsi="Times New Roman" w:cs="Times New Roman"/>
                <w:noProof/>
                <w:webHidden/>
              </w:rPr>
              <w:fldChar w:fldCharType="begin"/>
            </w:r>
            <w:r w:rsidR="00D155ED" w:rsidRPr="00CE1657">
              <w:rPr>
                <w:rFonts w:ascii="Times New Roman" w:hAnsi="Times New Roman" w:cs="Times New Roman"/>
                <w:noProof/>
                <w:webHidden/>
              </w:rPr>
              <w:instrText xml:space="preserve"> PAGEREF _Toc150156888 \h </w:instrText>
            </w:r>
            <w:r w:rsidR="00D155ED" w:rsidRPr="00CE1657">
              <w:rPr>
                <w:rFonts w:ascii="Times New Roman" w:hAnsi="Times New Roman" w:cs="Times New Roman"/>
                <w:noProof/>
                <w:webHidden/>
              </w:rPr>
            </w:r>
            <w:r w:rsidR="00D155ED" w:rsidRPr="00CE1657">
              <w:rPr>
                <w:rFonts w:ascii="Times New Roman" w:hAnsi="Times New Roman" w:cs="Times New Roman"/>
                <w:noProof/>
                <w:webHidden/>
              </w:rPr>
              <w:fldChar w:fldCharType="separate"/>
            </w:r>
            <w:r w:rsidR="00362E88">
              <w:rPr>
                <w:rFonts w:ascii="Times New Roman" w:hAnsi="Times New Roman" w:cs="Times New Roman"/>
                <w:noProof/>
                <w:webHidden/>
              </w:rPr>
              <w:t>29</w:t>
            </w:r>
            <w:r w:rsidR="00D155ED" w:rsidRPr="00CE1657">
              <w:rPr>
                <w:rFonts w:ascii="Times New Roman" w:hAnsi="Times New Roman" w:cs="Times New Roman"/>
                <w:noProof/>
                <w:webHidden/>
              </w:rPr>
              <w:fldChar w:fldCharType="end"/>
            </w:r>
          </w:hyperlink>
        </w:p>
        <w:p w14:paraId="509C66AA" w14:textId="08F134BF" w:rsidR="00D155ED" w:rsidRPr="00CE1657" w:rsidRDefault="00D155ED">
          <w:pPr>
            <w:rPr>
              <w:rFonts w:ascii="Times New Roman" w:hAnsi="Times New Roman" w:cs="Times New Roman"/>
            </w:rPr>
          </w:pPr>
          <w:r w:rsidRPr="00CE1657">
            <w:rPr>
              <w:rFonts w:ascii="Times New Roman" w:hAnsi="Times New Roman" w:cs="Times New Roman"/>
              <w:b/>
              <w:bCs/>
              <w:noProof/>
            </w:rPr>
            <w:fldChar w:fldCharType="end"/>
          </w:r>
        </w:p>
      </w:sdtContent>
    </w:sdt>
    <w:p w14:paraId="4AEBBE56" w14:textId="4A67A49A" w:rsidR="00D0304D" w:rsidRPr="00CE1657" w:rsidRDefault="00D0304D" w:rsidP="00D155ED">
      <w:pPr>
        <w:pStyle w:val="TOCHeading"/>
        <w:rPr>
          <w:rFonts w:ascii="Times New Roman" w:hAnsi="Times New Roman" w:cs="Times New Roman"/>
          <w:b w:val="0"/>
          <w:bCs w:val="0"/>
        </w:rPr>
      </w:pPr>
    </w:p>
    <w:p w14:paraId="7A086318" w14:textId="4927A1DE" w:rsidR="00F85280" w:rsidRPr="00CE1657" w:rsidRDefault="00F85280" w:rsidP="00054C9A">
      <w:pPr>
        <w:spacing w:line="264" w:lineRule="auto"/>
        <w:jc w:val="center"/>
        <w:rPr>
          <w:rFonts w:ascii="Times New Roman" w:hAnsi="Times New Roman" w:cs="Times New Roman"/>
        </w:rPr>
      </w:pPr>
    </w:p>
    <w:p w14:paraId="45BEDF1E" w14:textId="77777777" w:rsidR="00F85280" w:rsidRPr="00CE1657" w:rsidRDefault="00F85280" w:rsidP="00054C9A">
      <w:pPr>
        <w:spacing w:line="264" w:lineRule="auto"/>
        <w:jc w:val="center"/>
        <w:rPr>
          <w:rFonts w:ascii="Times New Roman" w:hAnsi="Times New Roman" w:cs="Times New Roman"/>
          <w:sz w:val="22"/>
          <w:szCs w:val="22"/>
        </w:rPr>
      </w:pPr>
    </w:p>
    <w:p w14:paraId="1430FA60" w14:textId="77777777" w:rsidR="00F85280" w:rsidRPr="00CE1657" w:rsidRDefault="00F85280" w:rsidP="00054C9A">
      <w:pPr>
        <w:spacing w:line="264" w:lineRule="auto"/>
        <w:jc w:val="center"/>
        <w:rPr>
          <w:rFonts w:ascii="Times New Roman" w:hAnsi="Times New Roman" w:cs="Times New Roman"/>
          <w:sz w:val="22"/>
          <w:szCs w:val="22"/>
        </w:rPr>
      </w:pPr>
    </w:p>
    <w:p w14:paraId="03B4256E" w14:textId="77777777" w:rsidR="00F85280" w:rsidRPr="00CE1657" w:rsidRDefault="00F85280" w:rsidP="00054C9A">
      <w:pPr>
        <w:spacing w:line="264" w:lineRule="auto"/>
        <w:jc w:val="center"/>
        <w:rPr>
          <w:rFonts w:ascii="Times New Roman" w:hAnsi="Times New Roman" w:cs="Times New Roman"/>
          <w:sz w:val="22"/>
          <w:szCs w:val="22"/>
        </w:rPr>
      </w:pPr>
    </w:p>
    <w:p w14:paraId="4BF81FEC" w14:textId="77777777" w:rsidR="00F85280" w:rsidRPr="00CE1657" w:rsidRDefault="00F85280" w:rsidP="00054C9A">
      <w:pPr>
        <w:spacing w:line="264" w:lineRule="auto"/>
        <w:jc w:val="center"/>
        <w:rPr>
          <w:rFonts w:ascii="Times New Roman" w:hAnsi="Times New Roman" w:cs="Times New Roman"/>
          <w:sz w:val="22"/>
          <w:szCs w:val="22"/>
        </w:rPr>
      </w:pPr>
    </w:p>
    <w:p w14:paraId="17426512" w14:textId="77777777" w:rsidR="00F85280" w:rsidRPr="00CE1657" w:rsidRDefault="00F85280" w:rsidP="00054C9A">
      <w:pPr>
        <w:spacing w:line="264" w:lineRule="auto"/>
        <w:jc w:val="center"/>
        <w:rPr>
          <w:rFonts w:ascii="Times New Roman" w:hAnsi="Times New Roman" w:cs="Times New Roman"/>
          <w:sz w:val="22"/>
          <w:szCs w:val="22"/>
        </w:rPr>
      </w:pPr>
    </w:p>
    <w:p w14:paraId="5ED17FB7" w14:textId="77777777" w:rsidR="00F85280" w:rsidRPr="00CE1657" w:rsidRDefault="00F85280" w:rsidP="00054C9A">
      <w:pPr>
        <w:spacing w:line="264" w:lineRule="auto"/>
        <w:jc w:val="center"/>
        <w:rPr>
          <w:rFonts w:ascii="Times New Roman" w:hAnsi="Times New Roman" w:cs="Times New Roman"/>
          <w:sz w:val="22"/>
          <w:szCs w:val="22"/>
        </w:rPr>
      </w:pPr>
    </w:p>
    <w:p w14:paraId="51D9DAE6" w14:textId="77777777" w:rsidR="00F85280" w:rsidRPr="00CE1657" w:rsidRDefault="00F85280" w:rsidP="00054C9A">
      <w:pPr>
        <w:spacing w:line="264" w:lineRule="auto"/>
        <w:jc w:val="center"/>
        <w:rPr>
          <w:rFonts w:ascii="Times New Roman" w:hAnsi="Times New Roman" w:cs="Times New Roman"/>
          <w:sz w:val="22"/>
          <w:szCs w:val="22"/>
        </w:rPr>
      </w:pPr>
    </w:p>
    <w:p w14:paraId="436FD2EC" w14:textId="77777777" w:rsidR="00F85280" w:rsidRPr="00CE1657" w:rsidRDefault="00F85280" w:rsidP="00054C9A">
      <w:pPr>
        <w:spacing w:line="264" w:lineRule="auto"/>
        <w:jc w:val="center"/>
        <w:rPr>
          <w:rFonts w:ascii="Times New Roman" w:hAnsi="Times New Roman" w:cs="Times New Roman"/>
          <w:sz w:val="22"/>
          <w:szCs w:val="22"/>
        </w:rPr>
      </w:pPr>
    </w:p>
    <w:p w14:paraId="50D7EAE5" w14:textId="77777777" w:rsidR="00F85280" w:rsidRPr="00CE1657" w:rsidRDefault="00F85280" w:rsidP="00054C9A">
      <w:pPr>
        <w:spacing w:line="264" w:lineRule="auto"/>
        <w:jc w:val="center"/>
        <w:rPr>
          <w:rFonts w:ascii="Times New Roman" w:hAnsi="Times New Roman" w:cs="Times New Roman"/>
          <w:sz w:val="22"/>
          <w:szCs w:val="22"/>
        </w:rPr>
      </w:pPr>
    </w:p>
    <w:p w14:paraId="747C2AD3" w14:textId="77777777" w:rsidR="00F85280" w:rsidRPr="00CE1657" w:rsidRDefault="00F85280" w:rsidP="00054C9A">
      <w:pPr>
        <w:spacing w:line="264" w:lineRule="auto"/>
        <w:jc w:val="center"/>
        <w:rPr>
          <w:rFonts w:ascii="Times New Roman" w:hAnsi="Times New Roman" w:cs="Times New Roman"/>
          <w:sz w:val="22"/>
          <w:szCs w:val="22"/>
        </w:rPr>
      </w:pPr>
    </w:p>
    <w:p w14:paraId="0CF4CA29" w14:textId="77777777" w:rsidR="00F85280" w:rsidRPr="00CE1657" w:rsidRDefault="00F85280" w:rsidP="00054C9A">
      <w:pPr>
        <w:spacing w:line="264" w:lineRule="auto"/>
        <w:jc w:val="center"/>
        <w:rPr>
          <w:rFonts w:ascii="Times New Roman" w:hAnsi="Times New Roman" w:cs="Times New Roman"/>
          <w:sz w:val="22"/>
          <w:szCs w:val="22"/>
        </w:rPr>
      </w:pPr>
    </w:p>
    <w:p w14:paraId="7E2C9B3C" w14:textId="77777777" w:rsidR="00D155ED" w:rsidRDefault="00D155ED" w:rsidP="007D05FC">
      <w:pPr>
        <w:pStyle w:val="Heading1"/>
        <w:rPr>
          <w:rFonts w:ascii="Times New Roman" w:hAnsi="Times New Roman" w:cs="Times New Roman"/>
        </w:rPr>
      </w:pPr>
      <w:bookmarkStart w:id="0" w:name="_Toc148560284"/>
      <w:bookmarkStart w:id="1" w:name="_Toc150156867"/>
      <w:bookmarkStart w:id="2" w:name="_Toc146790362"/>
      <w:bookmarkStart w:id="3" w:name="_Toc146800760"/>
      <w:bookmarkStart w:id="4" w:name="_Toc146825330"/>
    </w:p>
    <w:p w14:paraId="5DC354C8" w14:textId="77777777" w:rsidR="00362E88" w:rsidRPr="00362E88" w:rsidRDefault="00362E88" w:rsidP="00362E88"/>
    <w:p w14:paraId="119C4DFF" w14:textId="22E9CB65" w:rsidR="007D05FC" w:rsidRPr="00CE1657" w:rsidRDefault="007D05FC" w:rsidP="007D05FC">
      <w:pPr>
        <w:pStyle w:val="Heading1"/>
        <w:rPr>
          <w:rFonts w:ascii="Times New Roman" w:hAnsi="Times New Roman" w:cs="Times New Roman"/>
        </w:rPr>
      </w:pPr>
      <w:r w:rsidRPr="00CE1657">
        <w:rPr>
          <w:rFonts w:ascii="Times New Roman" w:hAnsi="Times New Roman" w:cs="Times New Roman"/>
        </w:rPr>
        <w:lastRenderedPageBreak/>
        <w:t>Abstract</w:t>
      </w:r>
      <w:bookmarkEnd w:id="0"/>
      <w:bookmarkEnd w:id="1"/>
    </w:p>
    <w:p w14:paraId="7D77E79B" w14:textId="77777777" w:rsidR="007D05FC" w:rsidRPr="00CE1657" w:rsidRDefault="007D05FC" w:rsidP="007D05FC">
      <w:pPr>
        <w:rPr>
          <w:rFonts w:ascii="Times New Roman" w:hAnsi="Times New Roman" w:cs="Times New Roman"/>
        </w:rPr>
      </w:pPr>
    </w:p>
    <w:p w14:paraId="3990C9B9" w14:textId="05E0C3C2" w:rsidR="007D05FC" w:rsidRPr="00CE1657" w:rsidRDefault="007D05FC" w:rsidP="007D05FC">
      <w:pPr>
        <w:ind w:firstLine="720"/>
        <w:rPr>
          <w:rFonts w:ascii="Times New Roman" w:hAnsi="Times New Roman" w:cs="Times New Roman"/>
        </w:rPr>
      </w:pPr>
      <w:r w:rsidRPr="00CE1657">
        <w:rPr>
          <w:rFonts w:ascii="Times New Roman" w:hAnsi="Times New Roman" w:cs="Times New Roman"/>
        </w:rPr>
        <w:t xml:space="preserve">This research explores the efficacy of HawkEye imagery in ocean color (OC) remote sensing, concentrating on the Cape Fear River Estuary (CFRE) in southeastern North Carolina. Coastal zones, while economically and ecologically valuable, face threats such as pollution and habitat destruction. OC remote sensing has revolutionized marine studies, notably in evaluating global phytoplankton concentrations. However, its </w:t>
      </w:r>
      <w:r w:rsidR="005E4AE5" w:rsidRPr="00CE1657">
        <w:rPr>
          <w:rFonts w:ascii="Times New Roman" w:hAnsi="Times New Roman" w:cs="Times New Roman"/>
        </w:rPr>
        <w:t>accuracy</w:t>
      </w:r>
      <w:r w:rsidRPr="00CE1657">
        <w:rPr>
          <w:rFonts w:ascii="Times New Roman" w:hAnsi="Times New Roman" w:cs="Times New Roman"/>
        </w:rPr>
        <w:t xml:space="preserve"> diminishes in coastal regions due to </w:t>
      </w:r>
      <w:r w:rsidR="005E4AE5" w:rsidRPr="00CE1657">
        <w:rPr>
          <w:rFonts w:ascii="Times New Roman" w:hAnsi="Times New Roman" w:cs="Times New Roman"/>
        </w:rPr>
        <w:t>their optically complex waters</w:t>
      </w:r>
      <w:r w:rsidRPr="00CE1657">
        <w:rPr>
          <w:rFonts w:ascii="Times New Roman" w:hAnsi="Times New Roman" w:cs="Times New Roman"/>
        </w:rPr>
        <w:t xml:space="preserve">. </w:t>
      </w:r>
      <w:r w:rsidR="003E57BD" w:rsidRPr="00CE1657">
        <w:rPr>
          <w:rFonts w:ascii="Times New Roman" w:hAnsi="Times New Roman" w:cs="Times New Roman"/>
        </w:rPr>
        <w:t>Here, we describe our collection and analysis of</w:t>
      </w:r>
      <w:r w:rsidRPr="00CE1657">
        <w:rPr>
          <w:rFonts w:ascii="Times New Roman" w:hAnsi="Times New Roman" w:cs="Times New Roman"/>
        </w:rPr>
        <w:t xml:space="preserve"> sea-truthing data near Wilmington and Masonboro Inlet, comparing in-situ readings with data from various satellites like MODIS Aqua, Sentinel 3A/3B OLCI, and SeaHawk HawkEye. </w:t>
      </w:r>
      <w:r w:rsidR="003E57BD" w:rsidRPr="00CE1657">
        <w:rPr>
          <w:rFonts w:ascii="Times New Roman" w:hAnsi="Times New Roman" w:cs="Times New Roman"/>
        </w:rPr>
        <w:t xml:space="preserve">Notably, while most satellite/in-situ match-ups utilize 2-dimensional </w:t>
      </w:r>
      <w:r w:rsidR="00A15568" w:rsidRPr="00CE1657">
        <w:rPr>
          <w:rFonts w:ascii="Times New Roman" w:hAnsi="Times New Roman" w:cs="Times New Roman"/>
        </w:rPr>
        <w:t xml:space="preserve">sea surface </w:t>
      </w:r>
      <w:r w:rsidR="003E57BD" w:rsidRPr="00CE1657">
        <w:rPr>
          <w:rFonts w:ascii="Times New Roman" w:hAnsi="Times New Roman" w:cs="Times New Roman"/>
        </w:rPr>
        <w:t xml:space="preserve">data, we employ an instrument capable of vertically profiling through the water column </w:t>
      </w:r>
      <w:r w:rsidR="00BC6037">
        <w:rPr>
          <w:rFonts w:ascii="Times New Roman" w:hAnsi="Times New Roman" w:cs="Times New Roman"/>
        </w:rPr>
        <w:t>to</w:t>
      </w:r>
      <w:r w:rsidR="003E57BD" w:rsidRPr="00CE1657">
        <w:rPr>
          <w:rFonts w:ascii="Times New Roman" w:hAnsi="Times New Roman" w:cs="Times New Roman"/>
        </w:rPr>
        <w:t xml:space="preserve"> consider 3-dimensional variability. </w:t>
      </w:r>
      <w:r w:rsidRPr="00CE1657">
        <w:rPr>
          <w:rFonts w:ascii="Times New Roman" w:hAnsi="Times New Roman" w:cs="Times New Roman"/>
        </w:rPr>
        <w:t xml:space="preserve">Emphasizing the relationship between </w:t>
      </w:r>
      <w:r w:rsidR="00A15568" w:rsidRPr="00CE1657">
        <w:rPr>
          <w:rFonts w:ascii="Times New Roman" w:hAnsi="Times New Roman" w:cs="Times New Roman"/>
        </w:rPr>
        <w:t xml:space="preserve">chlorophyll </w:t>
      </w:r>
      <w:r w:rsidRPr="00CE1657">
        <w:rPr>
          <w:rFonts w:ascii="Times New Roman" w:hAnsi="Times New Roman" w:cs="Times New Roman"/>
        </w:rPr>
        <w:t xml:space="preserve">concentration, </w:t>
      </w:r>
      <w:r w:rsidR="005E4AE5" w:rsidRPr="00CE1657">
        <w:rPr>
          <w:rFonts w:ascii="Times New Roman" w:hAnsi="Times New Roman" w:cs="Times New Roman"/>
        </w:rPr>
        <w:t>bathymetry</w:t>
      </w:r>
      <w:r w:rsidRPr="00CE1657">
        <w:rPr>
          <w:rFonts w:ascii="Times New Roman" w:hAnsi="Times New Roman" w:cs="Times New Roman"/>
        </w:rPr>
        <w:t>, and water column mixing</w:t>
      </w:r>
      <w:r w:rsidR="005E4AE5" w:rsidRPr="00CE1657">
        <w:rPr>
          <w:rFonts w:ascii="Times New Roman" w:hAnsi="Times New Roman" w:cs="Times New Roman"/>
        </w:rPr>
        <w:t xml:space="preserve"> processes</w:t>
      </w:r>
      <w:r w:rsidRPr="00CE1657">
        <w:rPr>
          <w:rFonts w:ascii="Times New Roman" w:hAnsi="Times New Roman" w:cs="Times New Roman"/>
        </w:rPr>
        <w:t>, the research ultimately seeks to assess the accuracy of satellite observations against direct aquatic measurements, driving improvements in marine conservation and resource management strategies.</w:t>
      </w:r>
    </w:p>
    <w:p w14:paraId="01BF0987" w14:textId="77777777" w:rsidR="007D05FC" w:rsidRPr="00CE1657" w:rsidRDefault="007D05FC" w:rsidP="008B2BB2">
      <w:pPr>
        <w:rPr>
          <w:rFonts w:ascii="Times New Roman" w:hAnsi="Times New Roman" w:cs="Times New Roman"/>
        </w:rPr>
      </w:pPr>
    </w:p>
    <w:p w14:paraId="53C3F00E" w14:textId="5FFC07A3" w:rsidR="004B42D6" w:rsidRPr="00CE1657" w:rsidRDefault="00F85280" w:rsidP="00054C9A">
      <w:pPr>
        <w:pStyle w:val="Heading1"/>
        <w:spacing w:line="264" w:lineRule="auto"/>
        <w:rPr>
          <w:rFonts w:ascii="Times New Roman" w:hAnsi="Times New Roman" w:cs="Times New Roman"/>
        </w:rPr>
      </w:pPr>
      <w:bookmarkStart w:id="5" w:name="_Toc148560285"/>
      <w:bookmarkStart w:id="6" w:name="_Toc150156868"/>
      <w:r w:rsidRPr="00CE1657">
        <w:rPr>
          <w:rFonts w:ascii="Times New Roman" w:hAnsi="Times New Roman" w:cs="Times New Roman"/>
        </w:rPr>
        <w:t>Introductio</w:t>
      </w:r>
      <w:r w:rsidR="0026208B" w:rsidRPr="00CE1657">
        <w:rPr>
          <w:rFonts w:ascii="Times New Roman" w:hAnsi="Times New Roman" w:cs="Times New Roman"/>
        </w:rPr>
        <w:t>n</w:t>
      </w:r>
      <w:bookmarkEnd w:id="2"/>
      <w:bookmarkEnd w:id="3"/>
      <w:bookmarkEnd w:id="4"/>
      <w:bookmarkEnd w:id="5"/>
      <w:bookmarkEnd w:id="6"/>
    </w:p>
    <w:p w14:paraId="42F19522" w14:textId="7C7269D0" w:rsidR="0026208B" w:rsidRPr="00CE1657" w:rsidRDefault="0026208B" w:rsidP="00054C9A">
      <w:pPr>
        <w:spacing w:line="264" w:lineRule="auto"/>
        <w:rPr>
          <w:rFonts w:ascii="Times New Roman" w:hAnsi="Times New Roman" w:cs="Times New Roman"/>
        </w:rPr>
      </w:pPr>
    </w:p>
    <w:p w14:paraId="4A2A4AF3" w14:textId="6A79FE11" w:rsidR="00CB124C" w:rsidRPr="00CE1657" w:rsidRDefault="00881FDA" w:rsidP="00054C9A">
      <w:pPr>
        <w:pStyle w:val="Heading2"/>
        <w:spacing w:line="264" w:lineRule="auto"/>
        <w:rPr>
          <w:rFonts w:ascii="Times New Roman" w:hAnsi="Times New Roman" w:cs="Times New Roman"/>
        </w:rPr>
      </w:pPr>
      <w:bookmarkStart w:id="7" w:name="_Toc146790363"/>
      <w:bookmarkStart w:id="8" w:name="_Toc146800761"/>
      <w:bookmarkStart w:id="9" w:name="_Toc146825331"/>
      <w:bookmarkStart w:id="10" w:name="_Toc148560286"/>
      <w:bookmarkStart w:id="11" w:name="_Toc150156869"/>
      <w:r w:rsidRPr="00CE1657">
        <w:rPr>
          <w:rFonts w:ascii="Times New Roman" w:hAnsi="Times New Roman" w:cs="Times New Roman"/>
        </w:rPr>
        <w:t xml:space="preserve">Importance </w:t>
      </w:r>
      <w:r w:rsidR="00B05378" w:rsidRPr="00CE1657">
        <w:rPr>
          <w:rFonts w:ascii="Times New Roman" w:hAnsi="Times New Roman" w:cs="Times New Roman"/>
        </w:rPr>
        <w:t xml:space="preserve">and Vulnerabilities </w:t>
      </w:r>
      <w:r w:rsidRPr="00CE1657">
        <w:rPr>
          <w:rFonts w:ascii="Times New Roman" w:hAnsi="Times New Roman" w:cs="Times New Roman"/>
        </w:rPr>
        <w:t xml:space="preserve">of Coastal </w:t>
      </w:r>
      <w:r w:rsidR="009A1FF5" w:rsidRPr="00CE1657">
        <w:rPr>
          <w:rFonts w:ascii="Times New Roman" w:hAnsi="Times New Roman" w:cs="Times New Roman"/>
        </w:rPr>
        <w:t xml:space="preserve">and </w:t>
      </w:r>
      <w:r w:rsidRPr="00CE1657">
        <w:rPr>
          <w:rFonts w:ascii="Times New Roman" w:hAnsi="Times New Roman" w:cs="Times New Roman"/>
        </w:rPr>
        <w:t>Estuarine Environment</w:t>
      </w:r>
      <w:r w:rsidR="00B05378" w:rsidRPr="00CE1657">
        <w:rPr>
          <w:rFonts w:ascii="Times New Roman" w:hAnsi="Times New Roman" w:cs="Times New Roman"/>
        </w:rPr>
        <w:t>s</w:t>
      </w:r>
      <w:bookmarkEnd w:id="7"/>
      <w:bookmarkEnd w:id="8"/>
      <w:bookmarkEnd w:id="9"/>
      <w:bookmarkEnd w:id="10"/>
      <w:bookmarkEnd w:id="11"/>
    </w:p>
    <w:p w14:paraId="626A7FD3" w14:textId="29ACFAA7" w:rsidR="007B1F76" w:rsidRPr="00CE1657" w:rsidRDefault="00CB124C" w:rsidP="00054C9A">
      <w:pPr>
        <w:spacing w:line="264" w:lineRule="auto"/>
        <w:ind w:firstLine="360"/>
        <w:rPr>
          <w:rFonts w:ascii="Times New Roman" w:hAnsi="Times New Roman" w:cs="Times New Roman"/>
        </w:rPr>
      </w:pPr>
      <w:r w:rsidRPr="00CE1657">
        <w:rPr>
          <w:rFonts w:ascii="Times New Roman" w:hAnsi="Times New Roman" w:cs="Times New Roman"/>
        </w:rPr>
        <w:t xml:space="preserve">Coastal </w:t>
      </w:r>
      <w:r w:rsidR="00DC7E57" w:rsidRPr="00CE1657">
        <w:rPr>
          <w:rFonts w:ascii="Times New Roman" w:hAnsi="Times New Roman" w:cs="Times New Roman"/>
        </w:rPr>
        <w:t xml:space="preserve">and </w:t>
      </w:r>
      <w:r w:rsidRPr="00CE1657">
        <w:rPr>
          <w:rFonts w:ascii="Times New Roman" w:hAnsi="Times New Roman" w:cs="Times New Roman"/>
        </w:rPr>
        <w:t>estuarine environments</w:t>
      </w:r>
      <w:r w:rsidR="00B05378" w:rsidRPr="00CE1657">
        <w:rPr>
          <w:rFonts w:ascii="Times New Roman" w:hAnsi="Times New Roman" w:cs="Times New Roman"/>
        </w:rPr>
        <w:t>, where freshwater and marine realms converge, epitomize unique ecological and biogeochemical dynamism. These zones play indispensable roles in the life cycles of myriad aquatic species, serving not only as nursery grounds but also as critical habitats throughout various life stages (Beck et al, 2001; Nagelkerken, 2007; 2013</w:t>
      </w:r>
      <w:r w:rsidR="00EF7D04" w:rsidRPr="00CE1657">
        <w:rPr>
          <w:rFonts w:ascii="Times New Roman" w:hAnsi="Times New Roman" w:cs="Times New Roman"/>
        </w:rPr>
        <w:t>; Sheaves et al., 2014</w:t>
      </w:r>
      <w:r w:rsidR="00B05378" w:rsidRPr="00CE1657">
        <w:rPr>
          <w:rFonts w:ascii="Times New Roman" w:hAnsi="Times New Roman" w:cs="Times New Roman"/>
        </w:rPr>
        <w:t>).</w:t>
      </w:r>
    </w:p>
    <w:p w14:paraId="2C2F74EE" w14:textId="00B6F3A0" w:rsidR="00CB124C" w:rsidRPr="00CE1657" w:rsidRDefault="00B05378" w:rsidP="00054C9A">
      <w:pPr>
        <w:spacing w:line="264" w:lineRule="auto"/>
        <w:ind w:firstLine="360"/>
        <w:rPr>
          <w:rFonts w:ascii="Times New Roman" w:hAnsi="Times New Roman" w:cs="Times New Roman"/>
        </w:rPr>
      </w:pPr>
      <w:r w:rsidRPr="00CE1657">
        <w:rPr>
          <w:rFonts w:ascii="Times New Roman" w:hAnsi="Times New Roman" w:cs="Times New Roman"/>
        </w:rPr>
        <w:t xml:space="preserve">Economically, coastal estuaries are </w:t>
      </w:r>
      <w:r w:rsidR="008523D3" w:rsidRPr="00CE1657">
        <w:rPr>
          <w:rFonts w:ascii="Times New Roman" w:hAnsi="Times New Roman" w:cs="Times New Roman"/>
        </w:rPr>
        <w:t>indispensable</w:t>
      </w:r>
      <w:r w:rsidRPr="00CE1657">
        <w:rPr>
          <w:rFonts w:ascii="Times New Roman" w:hAnsi="Times New Roman" w:cs="Times New Roman"/>
        </w:rPr>
        <w:t>. Their p</w:t>
      </w:r>
      <w:r w:rsidR="008A401F" w:rsidRPr="00CE1657">
        <w:rPr>
          <w:rFonts w:ascii="Times New Roman" w:hAnsi="Times New Roman" w:cs="Times New Roman"/>
        </w:rPr>
        <w:t xml:space="preserve">roductivity </w:t>
      </w:r>
      <w:r w:rsidRPr="00CE1657">
        <w:rPr>
          <w:rFonts w:ascii="Times New Roman" w:hAnsi="Times New Roman" w:cs="Times New Roman"/>
        </w:rPr>
        <w:t xml:space="preserve">underpins an estimated annual value of US$2.5 trillion, bolstering fisheries, aquaculture, and tourism sectors </w:t>
      </w:r>
      <w:r w:rsidR="00FF47BF" w:rsidRPr="00CE1657">
        <w:rPr>
          <w:rFonts w:ascii="Times New Roman" w:hAnsi="Times New Roman" w:cs="Times New Roman"/>
        </w:rPr>
        <w:t xml:space="preserve">(Hoegh-Guldberg et al, 2015). </w:t>
      </w:r>
      <w:r w:rsidRPr="00CE1657">
        <w:rPr>
          <w:rFonts w:ascii="Times New Roman" w:hAnsi="Times New Roman" w:cs="Times New Roman"/>
        </w:rPr>
        <w:t xml:space="preserve">For instance, coral reefs, beyond their ecological grandeur, serve dual roles: as formidable economic assets and as natural defenses against climatic adversities, shielding coastal areas and fostering other pivotal ecosystems like seagrass beds and mangroves </w:t>
      </w:r>
      <w:r w:rsidR="00117EB8" w:rsidRPr="00CE1657">
        <w:rPr>
          <w:rFonts w:ascii="Times New Roman" w:hAnsi="Times New Roman" w:cs="Times New Roman"/>
        </w:rPr>
        <w:t>(</w:t>
      </w:r>
      <w:r w:rsidR="00CE21DF" w:rsidRPr="00CE1657">
        <w:rPr>
          <w:rFonts w:ascii="Times New Roman" w:hAnsi="Times New Roman" w:cs="Times New Roman"/>
        </w:rPr>
        <w:t>Barbier, 2014). Seagrasses</w:t>
      </w:r>
      <w:r w:rsidR="0026208B" w:rsidRPr="00CE1657">
        <w:rPr>
          <w:rFonts w:ascii="Times New Roman" w:hAnsi="Times New Roman" w:cs="Times New Roman"/>
        </w:rPr>
        <w:t xml:space="preserve"> </w:t>
      </w:r>
      <w:r w:rsidRPr="00CE1657">
        <w:rPr>
          <w:rFonts w:ascii="Times New Roman" w:hAnsi="Times New Roman" w:cs="Times New Roman"/>
        </w:rPr>
        <w:t xml:space="preserve">act as biological bulwarks against wave energy, especially during low tide scenarios, and </w:t>
      </w:r>
      <w:r w:rsidR="0026208B" w:rsidRPr="00CE1657">
        <w:rPr>
          <w:rFonts w:ascii="Times New Roman" w:hAnsi="Times New Roman" w:cs="Times New Roman"/>
        </w:rPr>
        <w:t>secure</w:t>
      </w:r>
      <w:r w:rsidRPr="00CE1657">
        <w:rPr>
          <w:rFonts w:ascii="Times New Roman" w:hAnsi="Times New Roman" w:cs="Times New Roman"/>
        </w:rPr>
        <w:t xml:space="preserve"> sediment with their extensive root networks, aiding in coastal erosion prevention (Fonseca and Cahalan, 1992; Hemminga and Nieuwenhuize, 1990). Furthermore, </w:t>
      </w:r>
      <w:r w:rsidR="009638CB" w:rsidRPr="00CE1657">
        <w:rPr>
          <w:rFonts w:ascii="Times New Roman" w:hAnsi="Times New Roman" w:cs="Times New Roman"/>
        </w:rPr>
        <w:t>dune</w:t>
      </w:r>
      <w:r w:rsidRPr="00CE1657">
        <w:rPr>
          <w:rFonts w:ascii="Times New Roman" w:hAnsi="Times New Roman" w:cs="Times New Roman"/>
        </w:rPr>
        <w:t xml:space="preserve"> systems, through their root infrastructure, retain soil and counteract erosion, safeguarding numerous coastal assets, as well as providing a defense against coastal flooding </w:t>
      </w:r>
      <w:r w:rsidR="007B1F76" w:rsidRPr="00CE1657">
        <w:rPr>
          <w:rFonts w:ascii="Times New Roman" w:hAnsi="Times New Roman" w:cs="Times New Roman"/>
        </w:rPr>
        <w:t>(</w:t>
      </w:r>
      <w:r w:rsidRPr="00CE1657">
        <w:rPr>
          <w:rFonts w:ascii="Times New Roman" w:hAnsi="Times New Roman" w:cs="Times New Roman"/>
        </w:rPr>
        <w:t xml:space="preserve">Doody, 2013; </w:t>
      </w:r>
      <w:r w:rsidR="007B1F76" w:rsidRPr="00CE1657">
        <w:rPr>
          <w:rFonts w:ascii="Times New Roman" w:hAnsi="Times New Roman" w:cs="Times New Roman"/>
        </w:rPr>
        <w:t>Barbier, 2014).</w:t>
      </w:r>
    </w:p>
    <w:p w14:paraId="2A506BC0" w14:textId="40FDAA24" w:rsidR="007B1F76" w:rsidRPr="00CE1657" w:rsidRDefault="00B05378" w:rsidP="00054C9A">
      <w:pPr>
        <w:spacing w:line="264" w:lineRule="auto"/>
        <w:ind w:firstLine="360"/>
        <w:rPr>
          <w:rFonts w:ascii="Times New Roman" w:hAnsi="Times New Roman" w:cs="Times New Roman"/>
        </w:rPr>
      </w:pPr>
      <w:r w:rsidRPr="00CE1657">
        <w:rPr>
          <w:rFonts w:ascii="Times New Roman" w:hAnsi="Times New Roman" w:cs="Times New Roman"/>
        </w:rPr>
        <w:t xml:space="preserve">In the biogeochemical arena, </w:t>
      </w:r>
      <w:r w:rsidR="007B1F76" w:rsidRPr="00CE1657">
        <w:rPr>
          <w:rFonts w:ascii="Times New Roman" w:hAnsi="Times New Roman" w:cs="Times New Roman"/>
        </w:rPr>
        <w:t>estuaries</w:t>
      </w:r>
      <w:r w:rsidRPr="00CE1657">
        <w:rPr>
          <w:rFonts w:ascii="Times New Roman" w:hAnsi="Times New Roman" w:cs="Times New Roman"/>
        </w:rPr>
        <w:t xml:space="preserve"> excel as pivotal carbon reservoirs.  These wetlands, some of the most productive ecosystems globally, sequester an</w:t>
      </w:r>
      <w:r w:rsidR="00415569" w:rsidRPr="00CE1657">
        <w:rPr>
          <w:rFonts w:ascii="Times New Roman" w:hAnsi="Times New Roman" w:cs="Times New Roman"/>
        </w:rPr>
        <w:t xml:space="preserve"> estimate</w:t>
      </w:r>
      <w:r w:rsidRPr="00CE1657">
        <w:rPr>
          <w:rFonts w:ascii="Times New Roman" w:hAnsi="Times New Roman" w:cs="Times New Roman"/>
        </w:rPr>
        <w:t>d</w:t>
      </w:r>
      <w:r w:rsidR="00415569" w:rsidRPr="00CE1657">
        <w:rPr>
          <w:rFonts w:ascii="Times New Roman" w:hAnsi="Times New Roman" w:cs="Times New Roman"/>
        </w:rPr>
        <w:t xml:space="preserve"> 5 to 87 Tg of organic carbon </w:t>
      </w:r>
      <w:r w:rsidRPr="00CE1657">
        <w:rPr>
          <w:rFonts w:ascii="Times New Roman" w:hAnsi="Times New Roman" w:cs="Times New Roman"/>
        </w:rPr>
        <w:t xml:space="preserve">annually </w:t>
      </w:r>
      <w:r w:rsidR="00415569" w:rsidRPr="00CE1657">
        <w:rPr>
          <w:rFonts w:ascii="Times New Roman" w:hAnsi="Times New Roman" w:cs="Times New Roman"/>
        </w:rPr>
        <w:t xml:space="preserve">(Mcleod et al, 2011). </w:t>
      </w:r>
      <w:r w:rsidRPr="00CE1657">
        <w:rPr>
          <w:rFonts w:ascii="Times New Roman" w:hAnsi="Times New Roman" w:cs="Times New Roman"/>
        </w:rPr>
        <w:t>Intriguingly, macroalgae, traditionally perceived as having minimal carbon burial potential due to their substrate preference, have been identified as significant contributors to global carbon burial, particularly when they colonize soft sediments (</w:t>
      </w:r>
      <w:r w:rsidR="00B9306A" w:rsidRPr="00CE1657">
        <w:rPr>
          <w:rFonts w:ascii="Times New Roman" w:hAnsi="Times New Roman" w:cs="Times New Roman"/>
        </w:rPr>
        <w:t xml:space="preserve">Macreadie et </w:t>
      </w:r>
      <w:r w:rsidR="0026208B" w:rsidRPr="00CE1657">
        <w:rPr>
          <w:rFonts w:ascii="Times New Roman" w:hAnsi="Times New Roman" w:cs="Times New Roman"/>
        </w:rPr>
        <w:t>al.</w:t>
      </w:r>
      <w:r w:rsidR="00B9306A" w:rsidRPr="00CE1657">
        <w:rPr>
          <w:rFonts w:ascii="Times New Roman" w:hAnsi="Times New Roman" w:cs="Times New Roman"/>
        </w:rPr>
        <w:t xml:space="preserve">, 2019). </w:t>
      </w:r>
    </w:p>
    <w:p w14:paraId="735EF8DA" w14:textId="78F36720" w:rsidR="00CB124C" w:rsidRPr="00CE1657" w:rsidRDefault="004D4326" w:rsidP="00054C9A">
      <w:pPr>
        <w:spacing w:line="264" w:lineRule="auto"/>
        <w:ind w:firstLine="360"/>
        <w:rPr>
          <w:rFonts w:ascii="Times New Roman" w:hAnsi="Times New Roman" w:cs="Times New Roman"/>
        </w:rPr>
      </w:pPr>
      <w:r w:rsidRPr="00CE1657">
        <w:rPr>
          <w:rFonts w:ascii="Times New Roman" w:hAnsi="Times New Roman" w:cs="Times New Roman"/>
        </w:rPr>
        <w:lastRenderedPageBreak/>
        <w:t xml:space="preserve">Beyond </w:t>
      </w:r>
      <w:r w:rsidR="00B05378" w:rsidRPr="00CE1657">
        <w:rPr>
          <w:rFonts w:ascii="Times New Roman" w:hAnsi="Times New Roman" w:cs="Times New Roman"/>
        </w:rPr>
        <w:t xml:space="preserve">their tangible values, estuarine environments </w:t>
      </w:r>
      <w:r w:rsidR="008523D3" w:rsidRPr="00CE1657">
        <w:rPr>
          <w:rFonts w:ascii="Times New Roman" w:hAnsi="Times New Roman" w:cs="Times New Roman"/>
        </w:rPr>
        <w:t xml:space="preserve">are connected </w:t>
      </w:r>
      <w:r w:rsidR="00B05378" w:rsidRPr="00CE1657">
        <w:rPr>
          <w:rFonts w:ascii="Times New Roman" w:hAnsi="Times New Roman" w:cs="Times New Roman"/>
        </w:rPr>
        <w:t>with local communities, offering recreational, cultural, and aesthetic significance</w:t>
      </w:r>
      <w:r w:rsidRPr="00CE1657">
        <w:rPr>
          <w:rFonts w:ascii="Times New Roman" w:hAnsi="Times New Roman" w:cs="Times New Roman"/>
        </w:rPr>
        <w:t xml:space="preserve"> (Ghermandi et al, 2011).</w:t>
      </w:r>
      <w:r w:rsidR="00B05378" w:rsidRPr="00CE1657">
        <w:rPr>
          <w:rFonts w:ascii="Times New Roman" w:hAnsi="Times New Roman" w:cs="Times New Roman"/>
        </w:rPr>
        <w:t xml:space="preserve"> Yet, alarmingly, these </w:t>
      </w:r>
      <w:r w:rsidR="00DC7E57" w:rsidRPr="00CE1657">
        <w:rPr>
          <w:rFonts w:ascii="Times New Roman" w:hAnsi="Times New Roman" w:cs="Times New Roman"/>
        </w:rPr>
        <w:t xml:space="preserve">critical </w:t>
      </w:r>
      <w:r w:rsidR="00B05378" w:rsidRPr="00CE1657">
        <w:rPr>
          <w:rFonts w:ascii="Times New Roman" w:hAnsi="Times New Roman" w:cs="Times New Roman"/>
        </w:rPr>
        <w:t>ecosystems are confronted with escalating anthropogenic pressures, from pollution and</w:t>
      </w:r>
      <w:r w:rsidR="006E565F" w:rsidRPr="00CE1657">
        <w:rPr>
          <w:rFonts w:ascii="Times New Roman" w:hAnsi="Times New Roman" w:cs="Times New Roman"/>
        </w:rPr>
        <w:t xml:space="preserve"> overfishing</w:t>
      </w:r>
      <w:r w:rsidR="00B05378" w:rsidRPr="00CE1657">
        <w:rPr>
          <w:rFonts w:ascii="Times New Roman" w:hAnsi="Times New Roman" w:cs="Times New Roman"/>
        </w:rPr>
        <w:t xml:space="preserve"> to </w:t>
      </w:r>
      <w:r w:rsidR="006E565F" w:rsidRPr="00CE1657">
        <w:rPr>
          <w:rFonts w:ascii="Times New Roman" w:hAnsi="Times New Roman" w:cs="Times New Roman"/>
        </w:rPr>
        <w:t xml:space="preserve">climate </w:t>
      </w:r>
      <w:r w:rsidR="00B05378" w:rsidRPr="00CE1657">
        <w:rPr>
          <w:rFonts w:ascii="Times New Roman" w:hAnsi="Times New Roman" w:cs="Times New Roman"/>
        </w:rPr>
        <w:t>perturbations and sea level rise</w:t>
      </w:r>
      <w:r w:rsidR="006E565F" w:rsidRPr="00CE1657">
        <w:rPr>
          <w:rFonts w:ascii="Times New Roman" w:hAnsi="Times New Roman" w:cs="Times New Roman"/>
        </w:rPr>
        <w:t xml:space="preserve">. </w:t>
      </w:r>
      <w:r w:rsidR="00B05378" w:rsidRPr="00CE1657">
        <w:rPr>
          <w:rFonts w:ascii="Times New Roman" w:hAnsi="Times New Roman" w:cs="Times New Roman"/>
        </w:rPr>
        <w:t xml:space="preserve">For instance, mangrove ecosystems </w:t>
      </w:r>
      <w:r w:rsidR="00853056" w:rsidRPr="00CE1657">
        <w:rPr>
          <w:rFonts w:ascii="Times New Roman" w:hAnsi="Times New Roman" w:cs="Times New Roman"/>
        </w:rPr>
        <w:t>have</w:t>
      </w:r>
      <w:r w:rsidR="00B05378" w:rsidRPr="00CE1657">
        <w:rPr>
          <w:rFonts w:ascii="Times New Roman" w:hAnsi="Times New Roman" w:cs="Times New Roman"/>
        </w:rPr>
        <w:t xml:space="preserve"> contracted by 35</w:t>
      </w:r>
      <w:r w:rsidR="00853056" w:rsidRPr="00CE1657">
        <w:rPr>
          <w:rFonts w:ascii="Times New Roman" w:hAnsi="Times New Roman" w:cs="Times New Roman"/>
        </w:rPr>
        <w:t>%</w:t>
      </w:r>
      <w:r w:rsidR="00B05378" w:rsidRPr="00CE1657">
        <w:rPr>
          <w:rFonts w:ascii="Times New Roman" w:hAnsi="Times New Roman" w:cs="Times New Roman"/>
        </w:rPr>
        <w:t xml:space="preserve">, with some regions experiencing annual loss rates as high as </w:t>
      </w:r>
      <w:r w:rsidR="00853056" w:rsidRPr="00CE1657">
        <w:rPr>
          <w:rFonts w:ascii="Times New Roman" w:hAnsi="Times New Roman" w:cs="Times New Roman"/>
        </w:rPr>
        <w:t>3.6%</w:t>
      </w:r>
      <w:r w:rsidR="00B05378" w:rsidRPr="00CE1657">
        <w:rPr>
          <w:rFonts w:ascii="Times New Roman" w:hAnsi="Times New Roman" w:cs="Times New Roman"/>
        </w:rPr>
        <w:t xml:space="preserve">, mainly due </w:t>
      </w:r>
      <w:r w:rsidR="0026208B" w:rsidRPr="00CE1657">
        <w:rPr>
          <w:rFonts w:ascii="Times New Roman" w:hAnsi="Times New Roman" w:cs="Times New Roman"/>
        </w:rPr>
        <w:t xml:space="preserve">to </w:t>
      </w:r>
      <w:r w:rsidR="00B05378" w:rsidRPr="00CE1657">
        <w:rPr>
          <w:rFonts w:ascii="Times New Roman" w:hAnsi="Times New Roman" w:cs="Times New Roman"/>
        </w:rPr>
        <w:t xml:space="preserve">habitat destruction through human encroachment </w:t>
      </w:r>
      <w:r w:rsidR="00853056" w:rsidRPr="00CE1657">
        <w:rPr>
          <w:rFonts w:ascii="Times New Roman" w:hAnsi="Times New Roman" w:cs="Times New Roman"/>
        </w:rPr>
        <w:t>(Valiela et al, 2001</w:t>
      </w:r>
      <w:r w:rsidR="00B05378" w:rsidRPr="00CE1657">
        <w:rPr>
          <w:rFonts w:ascii="Times New Roman" w:hAnsi="Times New Roman" w:cs="Times New Roman"/>
        </w:rPr>
        <w:t>; Kathiresan and Bingham, 2001</w:t>
      </w:r>
      <w:r w:rsidR="00853056" w:rsidRPr="00CE1657">
        <w:rPr>
          <w:rFonts w:ascii="Times New Roman" w:hAnsi="Times New Roman" w:cs="Times New Roman"/>
        </w:rPr>
        <w:t>).</w:t>
      </w:r>
      <w:r w:rsidR="0037003E" w:rsidRPr="00CE1657">
        <w:rPr>
          <w:rFonts w:ascii="Times New Roman" w:hAnsi="Times New Roman" w:cs="Times New Roman"/>
        </w:rPr>
        <w:t xml:space="preserve"> </w:t>
      </w:r>
      <w:r w:rsidR="00B05378" w:rsidRPr="00CE1657">
        <w:rPr>
          <w:rFonts w:ascii="Times New Roman" w:hAnsi="Times New Roman" w:cs="Times New Roman"/>
        </w:rPr>
        <w:t xml:space="preserve">Analogously, many tropical warm-water coral reefs have witnessed precipitous declines of at least </w:t>
      </w:r>
      <w:r w:rsidR="0037003E" w:rsidRPr="00CE1657">
        <w:rPr>
          <w:rFonts w:ascii="Times New Roman" w:hAnsi="Times New Roman" w:cs="Times New Roman"/>
        </w:rPr>
        <w:t xml:space="preserve">50% </w:t>
      </w:r>
      <w:r w:rsidR="00B05378" w:rsidRPr="00CE1657">
        <w:rPr>
          <w:rFonts w:ascii="Times New Roman" w:hAnsi="Times New Roman" w:cs="Times New Roman"/>
        </w:rPr>
        <w:t>over the past three to five decades</w:t>
      </w:r>
      <w:r w:rsidR="0037003E" w:rsidRPr="00CE1657">
        <w:rPr>
          <w:rFonts w:ascii="Times New Roman" w:hAnsi="Times New Roman" w:cs="Times New Roman"/>
        </w:rPr>
        <w:t xml:space="preserve"> (Hoegh-Guldberg et al., 2017).</w:t>
      </w:r>
      <w:r w:rsidR="00B05378" w:rsidRPr="00CE1657">
        <w:rPr>
          <w:rFonts w:ascii="Times New Roman" w:hAnsi="Times New Roman" w:cs="Times New Roman"/>
        </w:rPr>
        <w:t xml:space="preserve"> The subsequent degradation could have profound repercussions.</w:t>
      </w:r>
    </w:p>
    <w:p w14:paraId="5ABD0C0B" w14:textId="77777777" w:rsidR="00DC102D" w:rsidRPr="00CE1657" w:rsidRDefault="00DC102D" w:rsidP="00054C9A">
      <w:pPr>
        <w:spacing w:line="264" w:lineRule="auto"/>
        <w:rPr>
          <w:rFonts w:ascii="Times New Roman" w:hAnsi="Times New Roman" w:cs="Times New Roman"/>
        </w:rPr>
      </w:pPr>
    </w:p>
    <w:p w14:paraId="6FA4C572" w14:textId="47B7816E" w:rsidR="0037003E" w:rsidRPr="00CE1657" w:rsidRDefault="00B05378" w:rsidP="00054C9A">
      <w:pPr>
        <w:pStyle w:val="Heading2"/>
        <w:spacing w:line="264" w:lineRule="auto"/>
        <w:rPr>
          <w:rFonts w:ascii="Times New Roman" w:hAnsi="Times New Roman" w:cs="Times New Roman"/>
        </w:rPr>
      </w:pPr>
      <w:bookmarkStart w:id="12" w:name="_Toc146790364"/>
      <w:bookmarkStart w:id="13" w:name="_Toc146800762"/>
      <w:bookmarkStart w:id="14" w:name="_Toc146825332"/>
      <w:bookmarkStart w:id="15" w:name="_Toc148560287"/>
      <w:bookmarkStart w:id="16" w:name="_Toc150156870"/>
      <w:r w:rsidRPr="00CE1657">
        <w:rPr>
          <w:rFonts w:ascii="Times New Roman" w:hAnsi="Times New Roman" w:cs="Times New Roman"/>
        </w:rPr>
        <w:t xml:space="preserve">Expanding Horizons of </w:t>
      </w:r>
      <w:r w:rsidR="00842853" w:rsidRPr="00CE1657">
        <w:rPr>
          <w:rFonts w:ascii="Times New Roman" w:hAnsi="Times New Roman" w:cs="Times New Roman"/>
        </w:rPr>
        <w:t>Ocean Color Remote Sensing</w:t>
      </w:r>
      <w:bookmarkEnd w:id="12"/>
      <w:bookmarkEnd w:id="13"/>
      <w:bookmarkEnd w:id="14"/>
      <w:bookmarkEnd w:id="15"/>
      <w:bookmarkEnd w:id="16"/>
    </w:p>
    <w:p w14:paraId="14E26360" w14:textId="3B18FD58" w:rsidR="002E0B55" w:rsidRPr="00CE1657" w:rsidRDefault="00B05378" w:rsidP="00054C9A">
      <w:pPr>
        <w:spacing w:line="264" w:lineRule="auto"/>
        <w:ind w:firstLine="360"/>
        <w:rPr>
          <w:rFonts w:ascii="Times New Roman" w:hAnsi="Times New Roman" w:cs="Times New Roman"/>
        </w:rPr>
      </w:pPr>
      <w:r w:rsidRPr="00CE1657">
        <w:rPr>
          <w:rFonts w:ascii="Times New Roman" w:hAnsi="Times New Roman" w:cs="Times New Roman"/>
        </w:rPr>
        <w:t xml:space="preserve">Encompassing approximately </w:t>
      </w:r>
      <w:r w:rsidR="002E0B55" w:rsidRPr="00CE1657">
        <w:rPr>
          <w:rFonts w:ascii="Times New Roman" w:hAnsi="Times New Roman" w:cs="Times New Roman"/>
        </w:rPr>
        <w:t xml:space="preserve">70% of </w:t>
      </w:r>
      <w:r w:rsidRPr="00CE1657">
        <w:rPr>
          <w:rFonts w:ascii="Times New Roman" w:hAnsi="Times New Roman" w:cs="Times New Roman"/>
        </w:rPr>
        <w:t>Earth’s surface</w:t>
      </w:r>
      <w:r w:rsidR="002E0B55" w:rsidRPr="00CE1657">
        <w:rPr>
          <w:rFonts w:ascii="Times New Roman" w:hAnsi="Times New Roman" w:cs="Times New Roman"/>
        </w:rPr>
        <w:t>,</w:t>
      </w:r>
      <w:r w:rsidRPr="00CE1657">
        <w:rPr>
          <w:rFonts w:ascii="Times New Roman" w:hAnsi="Times New Roman" w:cs="Times New Roman"/>
        </w:rPr>
        <w:t xml:space="preserve"> the</w:t>
      </w:r>
      <w:r w:rsidR="002E0B55" w:rsidRPr="00CE1657">
        <w:rPr>
          <w:rFonts w:ascii="Times New Roman" w:hAnsi="Times New Roman" w:cs="Times New Roman"/>
        </w:rPr>
        <w:t xml:space="preserve"> oceans</w:t>
      </w:r>
      <w:r w:rsidRPr="00CE1657">
        <w:rPr>
          <w:rFonts w:ascii="Times New Roman" w:hAnsi="Times New Roman" w:cs="Times New Roman"/>
        </w:rPr>
        <w:t xml:space="preserve"> have traditionally presented considerable challenges for detailed study.</w:t>
      </w:r>
      <w:r w:rsidR="002E0B55" w:rsidRPr="00CE1657">
        <w:rPr>
          <w:rFonts w:ascii="Times New Roman" w:hAnsi="Times New Roman" w:cs="Times New Roman"/>
        </w:rPr>
        <w:t xml:space="preserve"> </w:t>
      </w:r>
      <w:r w:rsidRPr="00CE1657">
        <w:rPr>
          <w:rFonts w:ascii="Times New Roman" w:hAnsi="Times New Roman" w:cs="Times New Roman"/>
        </w:rPr>
        <w:t xml:space="preserve">The advent of </w:t>
      </w:r>
      <w:r w:rsidR="007C4806" w:rsidRPr="00CE1657">
        <w:rPr>
          <w:rFonts w:ascii="Times New Roman" w:hAnsi="Times New Roman" w:cs="Times New Roman"/>
        </w:rPr>
        <w:t xml:space="preserve">satellite </w:t>
      </w:r>
      <w:r w:rsidRPr="00CE1657">
        <w:rPr>
          <w:rFonts w:ascii="Times New Roman" w:hAnsi="Times New Roman" w:cs="Times New Roman"/>
        </w:rPr>
        <w:t>r</w:t>
      </w:r>
      <w:r w:rsidR="0037003E" w:rsidRPr="00CE1657">
        <w:rPr>
          <w:rFonts w:ascii="Times New Roman" w:hAnsi="Times New Roman" w:cs="Times New Roman"/>
        </w:rPr>
        <w:t xml:space="preserve">emote sensing </w:t>
      </w:r>
      <w:r w:rsidR="003F690B" w:rsidRPr="00CE1657">
        <w:rPr>
          <w:rFonts w:ascii="Times New Roman" w:hAnsi="Times New Roman" w:cs="Times New Roman"/>
        </w:rPr>
        <w:t>technolog</w:t>
      </w:r>
      <w:r w:rsidR="00842853" w:rsidRPr="00CE1657">
        <w:rPr>
          <w:rFonts w:ascii="Times New Roman" w:hAnsi="Times New Roman" w:cs="Times New Roman"/>
        </w:rPr>
        <w:t xml:space="preserve">ies </w:t>
      </w:r>
      <w:r w:rsidRPr="00CE1657">
        <w:rPr>
          <w:rFonts w:ascii="Times New Roman" w:hAnsi="Times New Roman" w:cs="Times New Roman"/>
        </w:rPr>
        <w:t xml:space="preserve">has revolutionized our comprehension of marine domains by delivering </w:t>
      </w:r>
      <w:r w:rsidR="00313CDD" w:rsidRPr="00CE1657">
        <w:rPr>
          <w:rFonts w:ascii="Times New Roman" w:hAnsi="Times New Roman" w:cs="Times New Roman"/>
        </w:rPr>
        <w:t xml:space="preserve">spatially extensive </w:t>
      </w:r>
      <w:r w:rsidRPr="00CE1657">
        <w:rPr>
          <w:rFonts w:ascii="Times New Roman" w:hAnsi="Times New Roman" w:cs="Times New Roman"/>
        </w:rPr>
        <w:t xml:space="preserve">data on diverse oceanic attributes. Prior to this technological leap, oceanographic data predominately relied on </w:t>
      </w:r>
      <w:r w:rsidR="00BC6037">
        <w:rPr>
          <w:rFonts w:ascii="Times New Roman" w:hAnsi="Times New Roman" w:cs="Times New Roman"/>
        </w:rPr>
        <w:t>point measurements</w:t>
      </w:r>
      <w:r w:rsidR="00842853" w:rsidRPr="00CE1657">
        <w:rPr>
          <w:rFonts w:ascii="Times New Roman" w:hAnsi="Times New Roman" w:cs="Times New Roman"/>
        </w:rPr>
        <w:t>,</w:t>
      </w:r>
      <w:r w:rsidRPr="00CE1657">
        <w:rPr>
          <w:rFonts w:ascii="Times New Roman" w:hAnsi="Times New Roman" w:cs="Times New Roman"/>
        </w:rPr>
        <w:t xml:space="preserve"> such as those from ships</w:t>
      </w:r>
      <w:r w:rsidR="00D32809" w:rsidRPr="00CE1657">
        <w:rPr>
          <w:rFonts w:ascii="Times New Roman" w:hAnsi="Times New Roman" w:cs="Times New Roman"/>
        </w:rPr>
        <w:t xml:space="preserve"> or in-situ sensors</w:t>
      </w:r>
      <w:r w:rsidRPr="00CE1657">
        <w:rPr>
          <w:rFonts w:ascii="Times New Roman" w:hAnsi="Times New Roman" w:cs="Times New Roman"/>
        </w:rPr>
        <w:t>,</w:t>
      </w:r>
      <w:r w:rsidR="0062582C" w:rsidRPr="00CE1657">
        <w:rPr>
          <w:rFonts w:ascii="Times New Roman" w:hAnsi="Times New Roman" w:cs="Times New Roman"/>
        </w:rPr>
        <w:t xml:space="preserve"> </w:t>
      </w:r>
      <w:r w:rsidRPr="00CE1657">
        <w:rPr>
          <w:rFonts w:ascii="Times New Roman" w:hAnsi="Times New Roman" w:cs="Times New Roman"/>
        </w:rPr>
        <w:t xml:space="preserve">providing limited temporal and spatial snapshots, which were insufficient to capture mesoscale </w:t>
      </w:r>
      <w:r w:rsidR="008523D3" w:rsidRPr="00CE1657">
        <w:rPr>
          <w:rFonts w:ascii="Times New Roman" w:hAnsi="Times New Roman" w:cs="Times New Roman"/>
        </w:rPr>
        <w:t xml:space="preserve">(10-300 km) </w:t>
      </w:r>
      <w:r w:rsidR="0062582C" w:rsidRPr="00CE1657">
        <w:rPr>
          <w:rFonts w:ascii="Times New Roman" w:hAnsi="Times New Roman" w:cs="Times New Roman"/>
        </w:rPr>
        <w:t xml:space="preserve">variability (Carr et al., </w:t>
      </w:r>
      <w:r w:rsidR="00372BA0" w:rsidRPr="00CE1657">
        <w:rPr>
          <w:rFonts w:ascii="Times New Roman" w:hAnsi="Times New Roman" w:cs="Times New Roman"/>
        </w:rPr>
        <w:t>2006)</w:t>
      </w:r>
      <w:r w:rsidR="0062582C" w:rsidRPr="00CE1657">
        <w:rPr>
          <w:rFonts w:ascii="Times New Roman" w:hAnsi="Times New Roman" w:cs="Times New Roman"/>
        </w:rPr>
        <w:t xml:space="preserve">. </w:t>
      </w:r>
      <w:r w:rsidR="00842853" w:rsidRPr="00CE1657">
        <w:rPr>
          <w:rFonts w:ascii="Times New Roman" w:hAnsi="Times New Roman" w:cs="Times New Roman"/>
        </w:rPr>
        <w:t xml:space="preserve">Remote sensing </w:t>
      </w:r>
      <w:r w:rsidRPr="00CE1657">
        <w:rPr>
          <w:rFonts w:ascii="Times New Roman" w:hAnsi="Times New Roman" w:cs="Times New Roman"/>
        </w:rPr>
        <w:t>has augmented o</w:t>
      </w:r>
      <w:r w:rsidR="00842853" w:rsidRPr="00CE1657">
        <w:rPr>
          <w:rFonts w:ascii="Times New Roman" w:hAnsi="Times New Roman" w:cs="Times New Roman"/>
        </w:rPr>
        <w:t xml:space="preserve">ur </w:t>
      </w:r>
      <w:r w:rsidRPr="00CE1657">
        <w:rPr>
          <w:rFonts w:ascii="Times New Roman" w:hAnsi="Times New Roman" w:cs="Times New Roman"/>
        </w:rPr>
        <w:t>capacity to discern sub</w:t>
      </w:r>
      <w:r w:rsidR="00842853" w:rsidRPr="00CE1657">
        <w:rPr>
          <w:rFonts w:ascii="Times New Roman" w:hAnsi="Times New Roman" w:cs="Times New Roman"/>
        </w:rPr>
        <w:t xml:space="preserve">-mesoscale </w:t>
      </w:r>
      <w:r w:rsidRPr="00CE1657">
        <w:rPr>
          <w:rFonts w:ascii="Times New Roman" w:hAnsi="Times New Roman" w:cs="Times New Roman"/>
        </w:rPr>
        <w:t>f</w:t>
      </w:r>
      <w:r w:rsidR="00842853" w:rsidRPr="00CE1657">
        <w:rPr>
          <w:rFonts w:ascii="Times New Roman" w:hAnsi="Times New Roman" w:cs="Times New Roman"/>
        </w:rPr>
        <w:t>eatures</w:t>
      </w:r>
      <w:r w:rsidRPr="00CE1657">
        <w:rPr>
          <w:rFonts w:ascii="Times New Roman" w:hAnsi="Times New Roman" w:cs="Times New Roman"/>
        </w:rPr>
        <w:t>, like oceanic</w:t>
      </w:r>
      <w:r w:rsidR="00842853" w:rsidRPr="00CE1657">
        <w:rPr>
          <w:rFonts w:ascii="Times New Roman" w:hAnsi="Times New Roman" w:cs="Times New Roman"/>
        </w:rPr>
        <w:t xml:space="preserve"> fronts and eddies, and even </w:t>
      </w:r>
      <w:r w:rsidRPr="00CE1657">
        <w:rPr>
          <w:rFonts w:ascii="Times New Roman" w:hAnsi="Times New Roman" w:cs="Times New Roman"/>
        </w:rPr>
        <w:t xml:space="preserve">intricate </w:t>
      </w:r>
      <w:r w:rsidR="00842853" w:rsidRPr="00CE1657">
        <w:rPr>
          <w:rFonts w:ascii="Times New Roman" w:hAnsi="Times New Roman" w:cs="Times New Roman"/>
        </w:rPr>
        <w:t>micro</w:t>
      </w:r>
      <w:r w:rsidRPr="00CE1657">
        <w:rPr>
          <w:rFonts w:ascii="Times New Roman" w:hAnsi="Times New Roman" w:cs="Times New Roman"/>
        </w:rPr>
        <w:t>-</w:t>
      </w:r>
      <w:r w:rsidR="00842853" w:rsidRPr="00CE1657">
        <w:rPr>
          <w:rFonts w:ascii="Times New Roman" w:hAnsi="Times New Roman" w:cs="Times New Roman"/>
        </w:rPr>
        <w:t xml:space="preserve">scale </w:t>
      </w:r>
      <w:r w:rsidRPr="00CE1657">
        <w:rPr>
          <w:rFonts w:ascii="Times New Roman" w:hAnsi="Times New Roman" w:cs="Times New Roman"/>
        </w:rPr>
        <w:t>phenomena essential for marine ecological dynamics</w:t>
      </w:r>
      <w:r w:rsidR="00842853" w:rsidRPr="00CE1657">
        <w:rPr>
          <w:rFonts w:ascii="Times New Roman" w:hAnsi="Times New Roman" w:cs="Times New Roman"/>
        </w:rPr>
        <w:t xml:space="preserve"> </w:t>
      </w:r>
      <w:r w:rsidR="00A40E34" w:rsidRPr="00CE1657">
        <w:rPr>
          <w:rFonts w:ascii="Times New Roman" w:hAnsi="Times New Roman" w:cs="Times New Roman"/>
        </w:rPr>
        <w:t>(Belkin, 2021)</w:t>
      </w:r>
      <w:r w:rsidR="004B7F41" w:rsidRPr="00CE1657">
        <w:rPr>
          <w:rFonts w:ascii="Times New Roman" w:hAnsi="Times New Roman" w:cs="Times New Roman"/>
        </w:rPr>
        <w:t>.</w:t>
      </w:r>
      <w:r w:rsidR="000048DA" w:rsidRPr="00CE1657">
        <w:rPr>
          <w:rFonts w:ascii="Times New Roman" w:hAnsi="Times New Roman" w:cs="Times New Roman"/>
        </w:rPr>
        <w:t xml:space="preserve"> </w:t>
      </w:r>
      <w:r w:rsidR="00D32809" w:rsidRPr="00CE1657">
        <w:rPr>
          <w:rFonts w:ascii="Times New Roman" w:hAnsi="Times New Roman" w:cs="Times New Roman"/>
        </w:rPr>
        <w:t xml:space="preserve">Ocean color </w:t>
      </w:r>
      <w:r w:rsidR="00153486" w:rsidRPr="00CE1657">
        <w:rPr>
          <w:rFonts w:ascii="Times New Roman" w:hAnsi="Times New Roman" w:cs="Times New Roman"/>
        </w:rPr>
        <w:t xml:space="preserve">(OC) </w:t>
      </w:r>
      <w:r w:rsidR="00D32809" w:rsidRPr="00CE1657">
        <w:rPr>
          <w:rFonts w:ascii="Times New Roman" w:hAnsi="Times New Roman" w:cs="Times New Roman"/>
        </w:rPr>
        <w:t xml:space="preserve">remote sensing is the specific subdomain of remote sensing in which images of visible (and occasionally infrared) light are processed to provide estimates of water quality. </w:t>
      </w:r>
      <w:r w:rsidRPr="00CE1657">
        <w:rPr>
          <w:rFonts w:ascii="Times New Roman" w:hAnsi="Times New Roman" w:cs="Times New Roman"/>
        </w:rPr>
        <w:t xml:space="preserve">Specifically, </w:t>
      </w:r>
      <w:r w:rsidR="00153486" w:rsidRPr="00CE1657">
        <w:rPr>
          <w:rFonts w:ascii="Times New Roman" w:hAnsi="Times New Roman" w:cs="Times New Roman"/>
        </w:rPr>
        <w:t>OC</w:t>
      </w:r>
      <w:r w:rsidRPr="00CE1657">
        <w:rPr>
          <w:rFonts w:ascii="Times New Roman" w:hAnsi="Times New Roman" w:cs="Times New Roman"/>
        </w:rPr>
        <w:t xml:space="preserve"> remote sensing</w:t>
      </w:r>
      <w:r w:rsidR="000048DA" w:rsidRPr="00CE1657">
        <w:rPr>
          <w:rFonts w:ascii="Times New Roman" w:hAnsi="Times New Roman" w:cs="Times New Roman"/>
        </w:rPr>
        <w:t xml:space="preserve"> </w:t>
      </w:r>
      <w:r w:rsidR="002E0B55" w:rsidRPr="00CE1657">
        <w:rPr>
          <w:rFonts w:ascii="Times New Roman" w:hAnsi="Times New Roman" w:cs="Times New Roman"/>
        </w:rPr>
        <w:t>has</w:t>
      </w:r>
      <w:r w:rsidRPr="00CE1657">
        <w:rPr>
          <w:rFonts w:ascii="Times New Roman" w:hAnsi="Times New Roman" w:cs="Times New Roman"/>
        </w:rPr>
        <w:t xml:space="preserve"> been instrumental in estimating global phytoplankton concentrations, thus informing </w:t>
      </w:r>
      <w:r w:rsidR="002E0B55" w:rsidRPr="00CE1657">
        <w:rPr>
          <w:rFonts w:ascii="Times New Roman" w:hAnsi="Times New Roman" w:cs="Times New Roman"/>
        </w:rPr>
        <w:t>chlorophyll</w:t>
      </w:r>
      <w:r w:rsidRPr="00CE1657">
        <w:rPr>
          <w:rFonts w:ascii="Times New Roman" w:hAnsi="Times New Roman" w:cs="Times New Roman"/>
        </w:rPr>
        <w:t xml:space="preserve"> </w:t>
      </w:r>
      <w:r w:rsidR="002E0B55" w:rsidRPr="00CE1657">
        <w:rPr>
          <w:rFonts w:ascii="Times New Roman" w:hAnsi="Times New Roman" w:cs="Times New Roman"/>
        </w:rPr>
        <w:t xml:space="preserve">a levels and primary productivity. </w:t>
      </w:r>
      <w:r w:rsidRPr="00CE1657">
        <w:rPr>
          <w:rFonts w:ascii="Times New Roman" w:hAnsi="Times New Roman" w:cs="Times New Roman"/>
        </w:rPr>
        <w:t xml:space="preserve">While invaluable for open ocean studies, </w:t>
      </w:r>
      <w:r w:rsidR="002E0B55" w:rsidRPr="00CE1657">
        <w:rPr>
          <w:rFonts w:ascii="Times New Roman" w:hAnsi="Times New Roman" w:cs="Times New Roman"/>
        </w:rPr>
        <w:t xml:space="preserve">its accuracy </w:t>
      </w:r>
      <w:r w:rsidRPr="00CE1657">
        <w:rPr>
          <w:rFonts w:ascii="Times New Roman" w:hAnsi="Times New Roman" w:cs="Times New Roman"/>
        </w:rPr>
        <w:t xml:space="preserve">wanes </w:t>
      </w:r>
      <w:r w:rsidR="002E0B55" w:rsidRPr="00CE1657">
        <w:rPr>
          <w:rFonts w:ascii="Times New Roman" w:hAnsi="Times New Roman" w:cs="Times New Roman"/>
        </w:rPr>
        <w:t xml:space="preserve">in coastal and estuarine </w:t>
      </w:r>
      <w:r w:rsidRPr="00CE1657">
        <w:rPr>
          <w:rFonts w:ascii="Times New Roman" w:hAnsi="Times New Roman" w:cs="Times New Roman"/>
        </w:rPr>
        <w:t>regions due</w:t>
      </w:r>
      <w:r w:rsidR="002E0B55" w:rsidRPr="00CE1657">
        <w:rPr>
          <w:rFonts w:ascii="Times New Roman" w:hAnsi="Times New Roman" w:cs="Times New Roman"/>
        </w:rPr>
        <w:t xml:space="preserve"> to</w:t>
      </w:r>
      <w:r w:rsidRPr="00CE1657">
        <w:rPr>
          <w:rFonts w:ascii="Times New Roman" w:hAnsi="Times New Roman" w:cs="Times New Roman"/>
        </w:rPr>
        <w:t xml:space="preserve"> interferences from</w:t>
      </w:r>
      <w:r w:rsidR="002E0B55" w:rsidRPr="00CE1657">
        <w:rPr>
          <w:rFonts w:ascii="Times New Roman" w:hAnsi="Times New Roman" w:cs="Times New Roman"/>
        </w:rPr>
        <w:t xml:space="preserve"> optically active </w:t>
      </w:r>
      <w:r w:rsidRPr="00CE1657">
        <w:rPr>
          <w:rFonts w:ascii="Times New Roman" w:hAnsi="Times New Roman" w:cs="Times New Roman"/>
        </w:rPr>
        <w:t>components such as</w:t>
      </w:r>
      <w:r w:rsidR="002E0B55" w:rsidRPr="00CE1657">
        <w:rPr>
          <w:rFonts w:ascii="Times New Roman" w:hAnsi="Times New Roman" w:cs="Times New Roman"/>
        </w:rPr>
        <w:t xml:space="preserve"> colored dissolved organic matter (CDOM) and suspended sediments</w:t>
      </w:r>
      <w:r w:rsidR="00D32809" w:rsidRPr="00CE1657">
        <w:rPr>
          <w:rFonts w:ascii="Times New Roman" w:hAnsi="Times New Roman" w:cs="Times New Roman"/>
        </w:rPr>
        <w:t xml:space="preserve">. </w:t>
      </w:r>
      <w:r w:rsidR="00313CDD" w:rsidRPr="00CE1657">
        <w:rPr>
          <w:rFonts w:ascii="Times New Roman" w:hAnsi="Times New Roman" w:cs="Times New Roman"/>
        </w:rPr>
        <w:t xml:space="preserve">These complexities, among </w:t>
      </w:r>
      <w:r w:rsidR="00BC6037">
        <w:rPr>
          <w:rFonts w:ascii="Times New Roman" w:hAnsi="Times New Roman" w:cs="Times New Roman"/>
        </w:rPr>
        <w:t>others</w:t>
      </w:r>
      <w:r w:rsidR="00313CDD" w:rsidRPr="00CE1657">
        <w:rPr>
          <w:rFonts w:ascii="Times New Roman" w:hAnsi="Times New Roman" w:cs="Times New Roman"/>
        </w:rPr>
        <w:t xml:space="preserve"> inherent to the dynamic coastal environment, impact the accuracy of remote sensing measurements in these regions. I will delve deeper into these intricate challenges and discuss possible mitigations later in this paper. </w:t>
      </w:r>
    </w:p>
    <w:p w14:paraId="5E727E31" w14:textId="1B29D703" w:rsidR="00140FA5" w:rsidRPr="00CE1657" w:rsidRDefault="00EE76F8" w:rsidP="00054C9A">
      <w:pPr>
        <w:spacing w:line="264" w:lineRule="auto"/>
        <w:ind w:firstLine="360"/>
        <w:rPr>
          <w:rFonts w:ascii="Times New Roman" w:hAnsi="Times New Roman" w:cs="Times New Roman"/>
        </w:rPr>
      </w:pPr>
      <w:r w:rsidRPr="00CE1657">
        <w:rPr>
          <w:rFonts w:ascii="Times New Roman" w:hAnsi="Times New Roman" w:cs="Times New Roman"/>
        </w:rPr>
        <w:t>Photosynthesis plays a crucial role in the global carbon cycle</w:t>
      </w:r>
      <w:r w:rsidR="00EB3B02" w:rsidRPr="00CE1657">
        <w:rPr>
          <w:rFonts w:ascii="Times New Roman" w:hAnsi="Times New Roman" w:cs="Times New Roman"/>
        </w:rPr>
        <w:t xml:space="preserve">. </w:t>
      </w:r>
      <w:r w:rsidR="00B05378" w:rsidRPr="00CE1657">
        <w:rPr>
          <w:rFonts w:ascii="Times New Roman" w:hAnsi="Times New Roman" w:cs="Times New Roman"/>
        </w:rPr>
        <w:t>Astonishingly, marine ecosystems, with a mere phytoplankton biomass of around 1 Pg, contribute to 46% of global net primary production, approximating an annual mean of 48.5 Pg C</w:t>
      </w:r>
      <w:r w:rsidR="00D32809" w:rsidRPr="00CE1657">
        <w:rPr>
          <w:rFonts w:ascii="Times New Roman" w:hAnsi="Times New Roman" w:cs="Times New Roman"/>
        </w:rPr>
        <w:t xml:space="preserve"> yr</w:t>
      </w:r>
      <w:r w:rsidRPr="00CE1657">
        <w:rPr>
          <w:rFonts w:ascii="Times New Roman" w:hAnsi="Times New Roman" w:cs="Times New Roman"/>
          <w:vertAlign w:val="superscript"/>
        </w:rPr>
        <w:t>-1</w:t>
      </w:r>
      <w:r w:rsidR="00B05378" w:rsidRPr="00CE1657">
        <w:rPr>
          <w:rFonts w:ascii="Times New Roman" w:hAnsi="Times New Roman" w:cs="Times New Roman"/>
        </w:rPr>
        <w:t xml:space="preserve"> (</w:t>
      </w:r>
      <w:r w:rsidR="0062582C" w:rsidRPr="00CE1657">
        <w:rPr>
          <w:rFonts w:ascii="Times New Roman" w:hAnsi="Times New Roman" w:cs="Times New Roman"/>
        </w:rPr>
        <w:t>Field et al., 1998</w:t>
      </w:r>
      <w:r w:rsidR="00C1412F" w:rsidRPr="00CE1657">
        <w:rPr>
          <w:rFonts w:ascii="Times New Roman" w:hAnsi="Times New Roman" w:cs="Times New Roman"/>
        </w:rPr>
        <w:t>).</w:t>
      </w:r>
      <w:r w:rsidR="0062582C" w:rsidRPr="00CE1657">
        <w:rPr>
          <w:rFonts w:ascii="Times New Roman" w:hAnsi="Times New Roman" w:cs="Times New Roman"/>
        </w:rPr>
        <w:t xml:space="preserve"> </w:t>
      </w:r>
      <w:r w:rsidR="00B05378" w:rsidRPr="00CE1657">
        <w:rPr>
          <w:rFonts w:ascii="Times New Roman" w:hAnsi="Times New Roman" w:cs="Times New Roman"/>
        </w:rPr>
        <w:t xml:space="preserve">The foundational premise of </w:t>
      </w:r>
      <w:r w:rsidR="00153486" w:rsidRPr="00CE1657">
        <w:rPr>
          <w:rFonts w:ascii="Times New Roman" w:hAnsi="Times New Roman" w:cs="Times New Roman"/>
        </w:rPr>
        <w:t xml:space="preserve">OC </w:t>
      </w:r>
      <w:r w:rsidR="000879E8" w:rsidRPr="00CE1657">
        <w:rPr>
          <w:rFonts w:ascii="Times New Roman" w:hAnsi="Times New Roman" w:cs="Times New Roman"/>
        </w:rPr>
        <w:t>remote sensing</w:t>
      </w:r>
      <w:r w:rsidR="00B05378" w:rsidRPr="00CE1657">
        <w:rPr>
          <w:rFonts w:ascii="Times New Roman" w:hAnsi="Times New Roman" w:cs="Times New Roman"/>
        </w:rPr>
        <w:t xml:space="preserve"> is the correlation between the </w:t>
      </w:r>
      <w:r w:rsidR="000879E8" w:rsidRPr="00CE1657">
        <w:rPr>
          <w:rFonts w:ascii="Times New Roman" w:hAnsi="Times New Roman" w:cs="Times New Roman"/>
        </w:rPr>
        <w:t xml:space="preserve">intensity and spectral distribution of visible light reflected </w:t>
      </w:r>
      <w:r w:rsidR="00B05378" w:rsidRPr="00CE1657">
        <w:rPr>
          <w:rFonts w:ascii="Times New Roman" w:hAnsi="Times New Roman" w:cs="Times New Roman"/>
        </w:rPr>
        <w:t xml:space="preserve">off </w:t>
      </w:r>
      <w:r w:rsidR="000879E8" w:rsidRPr="00CE1657">
        <w:rPr>
          <w:rFonts w:ascii="Times New Roman" w:hAnsi="Times New Roman" w:cs="Times New Roman"/>
        </w:rPr>
        <w:t>the water surface</w:t>
      </w:r>
      <w:r w:rsidR="00B05378" w:rsidRPr="00CE1657">
        <w:rPr>
          <w:rFonts w:ascii="Times New Roman" w:hAnsi="Times New Roman" w:cs="Times New Roman"/>
        </w:rPr>
        <w:t xml:space="preserve"> and the underlying biogeochemical processes</w:t>
      </w:r>
      <w:r w:rsidR="000879E8" w:rsidRPr="00CE1657">
        <w:rPr>
          <w:rFonts w:ascii="Times New Roman" w:hAnsi="Times New Roman" w:cs="Times New Roman"/>
        </w:rPr>
        <w:t xml:space="preserve"> </w:t>
      </w:r>
      <w:r w:rsidR="00B05378" w:rsidRPr="00CE1657">
        <w:rPr>
          <w:rFonts w:ascii="Times New Roman" w:hAnsi="Times New Roman" w:cs="Times New Roman"/>
        </w:rPr>
        <w:t>(</w:t>
      </w:r>
      <w:r w:rsidR="000879E8" w:rsidRPr="00CE1657">
        <w:rPr>
          <w:rFonts w:ascii="Times New Roman" w:hAnsi="Times New Roman" w:cs="Times New Roman"/>
        </w:rPr>
        <w:t xml:space="preserve">Smith and Baker, 1978). </w:t>
      </w:r>
      <w:r w:rsidR="00B05378" w:rsidRPr="00CE1657">
        <w:rPr>
          <w:rFonts w:ascii="Times New Roman" w:hAnsi="Times New Roman" w:cs="Times New Roman"/>
        </w:rPr>
        <w:t xml:space="preserve">Emphasis has been on </w:t>
      </w:r>
      <w:r w:rsidR="000879E8" w:rsidRPr="00CE1657">
        <w:rPr>
          <w:rFonts w:ascii="Times New Roman" w:hAnsi="Times New Roman" w:cs="Times New Roman"/>
        </w:rPr>
        <w:t>chlorophyll</w:t>
      </w:r>
      <w:r w:rsidR="00B05378" w:rsidRPr="00CE1657">
        <w:rPr>
          <w:rFonts w:ascii="Times New Roman" w:hAnsi="Times New Roman" w:cs="Times New Roman"/>
        </w:rPr>
        <w:t xml:space="preserve"> </w:t>
      </w:r>
      <w:r w:rsidR="000879E8" w:rsidRPr="00CE1657">
        <w:rPr>
          <w:rFonts w:ascii="Times New Roman" w:hAnsi="Times New Roman" w:cs="Times New Roman"/>
        </w:rPr>
        <w:t>a</w:t>
      </w:r>
      <w:r w:rsidR="00B05378" w:rsidRPr="00CE1657">
        <w:rPr>
          <w:rFonts w:ascii="Times New Roman" w:hAnsi="Times New Roman" w:cs="Times New Roman"/>
        </w:rPr>
        <w:t xml:space="preserve">, a phytoplankton </w:t>
      </w:r>
      <w:r w:rsidR="000879E8" w:rsidRPr="00CE1657">
        <w:rPr>
          <w:rFonts w:ascii="Times New Roman" w:hAnsi="Times New Roman" w:cs="Times New Roman"/>
        </w:rPr>
        <w:t xml:space="preserve">pigment, </w:t>
      </w:r>
      <w:r w:rsidR="00B05378" w:rsidRPr="00CE1657">
        <w:rPr>
          <w:rFonts w:ascii="Times New Roman" w:hAnsi="Times New Roman" w:cs="Times New Roman"/>
        </w:rPr>
        <w:t xml:space="preserve">whose absorption in the visible spectrum modulates the ocean’s hue, turning it more greenish with rising concentrations </w:t>
      </w:r>
      <w:r w:rsidR="000879E8" w:rsidRPr="00CE1657">
        <w:rPr>
          <w:rFonts w:ascii="Times New Roman" w:hAnsi="Times New Roman" w:cs="Times New Roman"/>
        </w:rPr>
        <w:t>(O’Reilly and Werdell, 2019).</w:t>
      </w:r>
      <w:r w:rsidR="00140FA5" w:rsidRPr="00CE1657">
        <w:rPr>
          <w:rFonts w:ascii="Times New Roman" w:hAnsi="Times New Roman" w:cs="Times New Roman"/>
        </w:rPr>
        <w:t xml:space="preserve"> </w:t>
      </w:r>
      <w:r w:rsidR="00B05378" w:rsidRPr="00CE1657">
        <w:rPr>
          <w:rFonts w:ascii="Times New Roman" w:hAnsi="Times New Roman" w:cs="Times New Roman"/>
        </w:rPr>
        <w:t xml:space="preserve">Since NASA’s maiden space-born </w:t>
      </w:r>
      <w:r w:rsidR="00153486" w:rsidRPr="00CE1657">
        <w:rPr>
          <w:rFonts w:ascii="Times New Roman" w:hAnsi="Times New Roman" w:cs="Times New Roman"/>
        </w:rPr>
        <w:t xml:space="preserve">OC </w:t>
      </w:r>
      <w:r w:rsidR="00B05378" w:rsidRPr="00CE1657">
        <w:rPr>
          <w:rFonts w:ascii="Times New Roman" w:hAnsi="Times New Roman" w:cs="Times New Roman"/>
        </w:rPr>
        <w:t xml:space="preserve">sensor launch, </w:t>
      </w:r>
      <w:r w:rsidR="00140FA5" w:rsidRPr="00CE1657">
        <w:rPr>
          <w:rFonts w:ascii="Times New Roman" w:hAnsi="Times New Roman" w:cs="Times New Roman"/>
        </w:rPr>
        <w:t xml:space="preserve">Coastal Zone Color Scanner (CZCS), in 1978, </w:t>
      </w:r>
      <w:r w:rsidR="00B05378" w:rsidRPr="00CE1657">
        <w:rPr>
          <w:rFonts w:ascii="Times New Roman" w:hAnsi="Times New Roman" w:cs="Times New Roman"/>
        </w:rPr>
        <w:t>there have been monumental strides in our grasp of phytoplankton distribution across oceanic expanses, facilitating monitoring from seasonal and interannual scales (</w:t>
      </w:r>
      <w:r w:rsidR="0043082E" w:rsidRPr="00CE1657">
        <w:rPr>
          <w:rFonts w:ascii="Times New Roman" w:hAnsi="Times New Roman" w:cs="Times New Roman"/>
        </w:rPr>
        <w:t xml:space="preserve">Field et al., 1998; Behrenfeld and Falkowski, 1997; </w:t>
      </w:r>
      <w:r w:rsidR="00B05378" w:rsidRPr="00CE1657">
        <w:rPr>
          <w:rFonts w:ascii="Times New Roman" w:hAnsi="Times New Roman" w:cs="Times New Roman"/>
        </w:rPr>
        <w:t>Delgado et al., 2015; Chen et al., 2022)</w:t>
      </w:r>
    </w:p>
    <w:p w14:paraId="3A03BFCB" w14:textId="4F8BF010" w:rsidR="00842853" w:rsidRPr="00CE1657" w:rsidRDefault="00B05378" w:rsidP="00054C9A">
      <w:pPr>
        <w:spacing w:line="264" w:lineRule="auto"/>
        <w:ind w:firstLine="360"/>
        <w:rPr>
          <w:rFonts w:ascii="Times New Roman" w:hAnsi="Times New Roman" w:cs="Times New Roman"/>
        </w:rPr>
      </w:pPr>
      <w:r w:rsidRPr="00CE1657">
        <w:rPr>
          <w:rFonts w:ascii="Times New Roman" w:hAnsi="Times New Roman" w:cs="Times New Roman"/>
        </w:rPr>
        <w:lastRenderedPageBreak/>
        <w:t xml:space="preserve">The purview of </w:t>
      </w:r>
      <w:r w:rsidR="00153486" w:rsidRPr="00CE1657">
        <w:rPr>
          <w:rFonts w:ascii="Times New Roman" w:hAnsi="Times New Roman" w:cs="Times New Roman"/>
        </w:rPr>
        <w:t>OC</w:t>
      </w:r>
      <w:r w:rsidRPr="00CE1657">
        <w:rPr>
          <w:rFonts w:ascii="Times New Roman" w:hAnsi="Times New Roman" w:cs="Times New Roman"/>
        </w:rPr>
        <w:t xml:space="preserve"> remote sensing has evolved</w:t>
      </w:r>
      <w:r w:rsidR="00C54857" w:rsidRPr="00CE1657">
        <w:rPr>
          <w:rFonts w:ascii="Times New Roman" w:hAnsi="Times New Roman" w:cs="Times New Roman"/>
        </w:rPr>
        <w:t>;</w:t>
      </w:r>
      <w:r w:rsidRPr="00CE1657">
        <w:rPr>
          <w:rFonts w:ascii="Times New Roman" w:hAnsi="Times New Roman" w:cs="Times New Roman"/>
        </w:rPr>
        <w:t xml:space="preserve"> </w:t>
      </w:r>
      <w:r w:rsidR="00C54857" w:rsidRPr="00CE1657">
        <w:rPr>
          <w:rFonts w:ascii="Times New Roman" w:hAnsi="Times New Roman" w:cs="Times New Roman"/>
        </w:rPr>
        <w:t>e</w:t>
      </w:r>
      <w:r w:rsidRPr="00CE1657">
        <w:rPr>
          <w:rFonts w:ascii="Times New Roman" w:hAnsi="Times New Roman" w:cs="Times New Roman"/>
        </w:rPr>
        <w:t xml:space="preserve">nhanced technology now accurately quantifies other marine constituents like total suspended matter, CDOM, and particulate inorganic carbon. Additionally, its applications now span diverse marine habitats, monitoring environmental perturbations in both pelagic and </w:t>
      </w:r>
      <w:r w:rsidR="0026208B" w:rsidRPr="00CE1657">
        <w:rPr>
          <w:rFonts w:ascii="Times New Roman" w:hAnsi="Times New Roman" w:cs="Times New Roman"/>
        </w:rPr>
        <w:t>coastal</w:t>
      </w:r>
      <w:r w:rsidRPr="00CE1657">
        <w:rPr>
          <w:rFonts w:ascii="Times New Roman" w:hAnsi="Times New Roman" w:cs="Times New Roman"/>
        </w:rPr>
        <w:t xml:space="preserve"> zones </w:t>
      </w:r>
      <w:r w:rsidR="00140FA5" w:rsidRPr="00CE1657">
        <w:rPr>
          <w:rFonts w:ascii="Times New Roman" w:hAnsi="Times New Roman" w:cs="Times New Roman"/>
        </w:rPr>
        <w:t xml:space="preserve">(Dierssen and Randolph, 2012). </w:t>
      </w:r>
      <w:r w:rsidR="00E843DB" w:rsidRPr="00CE1657">
        <w:rPr>
          <w:rFonts w:ascii="Times New Roman" w:hAnsi="Times New Roman" w:cs="Times New Roman"/>
        </w:rPr>
        <w:t xml:space="preserve">Recent studies </w:t>
      </w:r>
      <w:r w:rsidR="00243FA8" w:rsidRPr="00CE1657">
        <w:rPr>
          <w:rFonts w:ascii="Times New Roman" w:hAnsi="Times New Roman" w:cs="Times New Roman"/>
        </w:rPr>
        <w:t>have</w:t>
      </w:r>
      <w:r w:rsidR="00E843DB" w:rsidRPr="00CE1657">
        <w:rPr>
          <w:rFonts w:ascii="Times New Roman" w:hAnsi="Times New Roman" w:cs="Times New Roman"/>
        </w:rPr>
        <w:t xml:space="preserve"> introduc</w:t>
      </w:r>
      <w:r w:rsidR="00243FA8" w:rsidRPr="00CE1657">
        <w:rPr>
          <w:rFonts w:ascii="Times New Roman" w:hAnsi="Times New Roman" w:cs="Times New Roman"/>
        </w:rPr>
        <w:t>ed</w:t>
      </w:r>
      <w:r w:rsidR="00E843DB" w:rsidRPr="00CE1657">
        <w:rPr>
          <w:rFonts w:ascii="Times New Roman" w:hAnsi="Times New Roman" w:cs="Times New Roman"/>
        </w:rPr>
        <w:t xml:space="preserve"> innovative platforms for OC data analysis that synergize radiative transfer simulations with machine-learning methods to increase the accuracy of OC measurements (Fan et al., 20</w:t>
      </w:r>
      <w:r w:rsidR="00243FA8" w:rsidRPr="00CE1657">
        <w:rPr>
          <w:rFonts w:ascii="Times New Roman" w:hAnsi="Times New Roman" w:cs="Times New Roman"/>
        </w:rPr>
        <w:t>21</w:t>
      </w:r>
      <w:r w:rsidR="00E843DB" w:rsidRPr="00CE1657">
        <w:rPr>
          <w:rFonts w:ascii="Times New Roman" w:hAnsi="Times New Roman" w:cs="Times New Roman"/>
        </w:rPr>
        <w:t xml:space="preserve">), </w:t>
      </w:r>
      <w:r w:rsidR="00243FA8" w:rsidRPr="00CE1657">
        <w:rPr>
          <w:rFonts w:ascii="Times New Roman" w:hAnsi="Times New Roman" w:cs="Times New Roman"/>
        </w:rPr>
        <w:t xml:space="preserve">while others have harnessed the power of deep learning to estimate near-blue UV bands reflectance from visible bands provided by OC satellites </w:t>
      </w:r>
      <w:r w:rsidR="00E843DB" w:rsidRPr="00CE1657">
        <w:rPr>
          <w:rFonts w:ascii="Times New Roman" w:hAnsi="Times New Roman" w:cs="Times New Roman"/>
        </w:rPr>
        <w:t>(</w:t>
      </w:r>
      <w:r w:rsidR="00243FA8" w:rsidRPr="00CE1657">
        <w:rPr>
          <w:rFonts w:ascii="Times New Roman" w:hAnsi="Times New Roman" w:cs="Times New Roman"/>
        </w:rPr>
        <w:t>Wang et al., 2021). Additionally, though hyperspectral OC radiometry is coming soon with the launch of PACE, the scope of this study will focus on multispectral satellite sensors.</w:t>
      </w:r>
    </w:p>
    <w:p w14:paraId="0A915CB3" w14:textId="77777777" w:rsidR="00B05378" w:rsidRPr="00CE1657" w:rsidRDefault="00B05378" w:rsidP="00054C9A">
      <w:pPr>
        <w:spacing w:line="264" w:lineRule="auto"/>
        <w:ind w:firstLine="360"/>
        <w:rPr>
          <w:rFonts w:ascii="Times New Roman" w:hAnsi="Times New Roman" w:cs="Times New Roman"/>
        </w:rPr>
      </w:pPr>
    </w:p>
    <w:p w14:paraId="5F49A42B" w14:textId="58200F6D" w:rsidR="00F85280" w:rsidRPr="00CE1657" w:rsidRDefault="00B05378" w:rsidP="00054C9A">
      <w:pPr>
        <w:pStyle w:val="Heading2"/>
        <w:spacing w:line="264" w:lineRule="auto"/>
        <w:rPr>
          <w:rFonts w:ascii="Times New Roman" w:hAnsi="Times New Roman" w:cs="Times New Roman"/>
        </w:rPr>
      </w:pPr>
      <w:bookmarkStart w:id="17" w:name="_Toc146790365"/>
      <w:bookmarkStart w:id="18" w:name="_Toc146800763"/>
      <w:bookmarkStart w:id="19" w:name="_Toc146825333"/>
      <w:bookmarkStart w:id="20" w:name="_Toc148560288"/>
      <w:bookmarkStart w:id="21" w:name="_Toc150156871"/>
      <w:r w:rsidRPr="00CE1657">
        <w:rPr>
          <w:rFonts w:ascii="Times New Roman" w:hAnsi="Times New Roman" w:cs="Times New Roman"/>
        </w:rPr>
        <w:t>Challenges of Remote Sensing in Coastal Biogeochemical Dynamics</w:t>
      </w:r>
      <w:bookmarkEnd w:id="17"/>
      <w:bookmarkEnd w:id="18"/>
      <w:bookmarkEnd w:id="19"/>
      <w:bookmarkEnd w:id="20"/>
      <w:bookmarkEnd w:id="21"/>
    </w:p>
    <w:p w14:paraId="3FAE64E8" w14:textId="4F445077" w:rsidR="00B05378" w:rsidRPr="00CE1657" w:rsidRDefault="00B05378" w:rsidP="00054C9A">
      <w:pPr>
        <w:spacing w:line="264" w:lineRule="auto"/>
        <w:ind w:firstLine="360"/>
        <w:rPr>
          <w:rFonts w:ascii="Times New Roman" w:hAnsi="Times New Roman" w:cs="Times New Roman"/>
        </w:rPr>
      </w:pPr>
      <w:r w:rsidRPr="00CE1657">
        <w:rPr>
          <w:rFonts w:ascii="Times New Roman" w:hAnsi="Times New Roman" w:cs="Times New Roman"/>
        </w:rPr>
        <w:t xml:space="preserve">Coastal regions, </w:t>
      </w:r>
      <w:r w:rsidR="00BF5970" w:rsidRPr="00CE1657">
        <w:rPr>
          <w:rFonts w:ascii="Times New Roman" w:hAnsi="Times New Roman" w:cs="Times New Roman"/>
        </w:rPr>
        <w:t>covering just</w:t>
      </w:r>
      <w:r w:rsidRPr="00CE1657">
        <w:rPr>
          <w:rFonts w:ascii="Times New Roman" w:hAnsi="Times New Roman" w:cs="Times New Roman"/>
        </w:rPr>
        <w:t xml:space="preserve"> </w:t>
      </w:r>
      <w:r w:rsidR="008D7286" w:rsidRPr="00CE1657">
        <w:rPr>
          <w:rFonts w:ascii="Times New Roman" w:hAnsi="Times New Roman" w:cs="Times New Roman"/>
        </w:rPr>
        <w:t>7%</w:t>
      </w:r>
      <w:r w:rsidRPr="00CE1657">
        <w:rPr>
          <w:rFonts w:ascii="Times New Roman" w:hAnsi="Times New Roman" w:cs="Times New Roman"/>
        </w:rPr>
        <w:t xml:space="preserve"> of the oceanic area, are crucial nodes in the</w:t>
      </w:r>
      <w:r w:rsidR="00BF5970" w:rsidRPr="00CE1657">
        <w:rPr>
          <w:rFonts w:ascii="Times New Roman" w:hAnsi="Times New Roman" w:cs="Times New Roman"/>
        </w:rPr>
        <w:t xml:space="preserve"> </w:t>
      </w:r>
      <w:r w:rsidRPr="00CE1657">
        <w:rPr>
          <w:rFonts w:ascii="Times New Roman" w:hAnsi="Times New Roman" w:cs="Times New Roman"/>
        </w:rPr>
        <w:t>biogeochemical processes underpinning marine productivity</w:t>
      </w:r>
      <w:r w:rsidR="008D7286" w:rsidRPr="00CE1657">
        <w:rPr>
          <w:rFonts w:ascii="Times New Roman" w:hAnsi="Times New Roman" w:cs="Times New Roman"/>
        </w:rPr>
        <w:t xml:space="preserve"> (Tran et al., 2019)</w:t>
      </w:r>
      <w:r w:rsidRPr="00CE1657">
        <w:rPr>
          <w:rFonts w:ascii="Times New Roman" w:hAnsi="Times New Roman" w:cs="Times New Roman"/>
        </w:rPr>
        <w:t>.</w:t>
      </w:r>
      <w:r w:rsidR="000722C0" w:rsidRPr="00CE1657">
        <w:rPr>
          <w:rFonts w:ascii="Times New Roman" w:hAnsi="Times New Roman" w:cs="Times New Roman"/>
        </w:rPr>
        <w:t xml:space="preserve"> Carbon </w:t>
      </w:r>
      <w:r w:rsidR="00BF5970" w:rsidRPr="00CE1657">
        <w:rPr>
          <w:rFonts w:ascii="Times New Roman" w:hAnsi="Times New Roman" w:cs="Times New Roman"/>
        </w:rPr>
        <w:t xml:space="preserve">in the biosphere is distributed among atmospheric, oceanic, and terrestrial reservoirs. Specifically, coastal waters bridge terrestrial and oceanic reservoirs, channeling terrestrial carbon from soils to rivers and eventually to the coasts as dissolved inorganic carbon (DIC), dissolved organic carbon (DOC), </w:t>
      </w:r>
      <w:r w:rsidR="002A551A" w:rsidRPr="00CE1657">
        <w:rPr>
          <w:rFonts w:ascii="Times New Roman" w:hAnsi="Times New Roman" w:cs="Times New Roman"/>
        </w:rPr>
        <w:t xml:space="preserve">and </w:t>
      </w:r>
      <w:r w:rsidR="00BF5970" w:rsidRPr="00CE1657">
        <w:rPr>
          <w:rFonts w:ascii="Times New Roman" w:hAnsi="Times New Roman" w:cs="Times New Roman"/>
        </w:rPr>
        <w:t>particulate organic (POC) and inorganic (PIC) carbon</w:t>
      </w:r>
      <w:r w:rsidR="002A551A" w:rsidRPr="00CE1657">
        <w:rPr>
          <w:rFonts w:ascii="Times New Roman" w:hAnsi="Times New Roman" w:cs="Times New Roman"/>
        </w:rPr>
        <w:t xml:space="preserve"> (Tran et al., 2019)</w:t>
      </w:r>
      <w:r w:rsidR="00BF5970" w:rsidRPr="00CE1657">
        <w:rPr>
          <w:rFonts w:ascii="Times New Roman" w:hAnsi="Times New Roman" w:cs="Times New Roman"/>
        </w:rPr>
        <w:t>.</w:t>
      </w:r>
      <w:r w:rsidR="000722C0" w:rsidRPr="00CE1657">
        <w:rPr>
          <w:rFonts w:ascii="Times New Roman" w:hAnsi="Times New Roman" w:cs="Times New Roman"/>
        </w:rPr>
        <w:t xml:space="preserve"> </w:t>
      </w:r>
      <w:r w:rsidR="00BF5970" w:rsidRPr="00CE1657">
        <w:rPr>
          <w:rFonts w:ascii="Times New Roman" w:hAnsi="Times New Roman" w:cs="Times New Roman"/>
        </w:rPr>
        <w:t>These coasts contribute 75</w:t>
      </w:r>
      <w:r w:rsidR="00A15568" w:rsidRPr="00CE1657">
        <w:rPr>
          <w:rFonts w:ascii="Times New Roman" w:hAnsi="Times New Roman" w:cs="Times New Roman"/>
        </w:rPr>
        <w:t>–</w:t>
      </w:r>
      <w:r w:rsidR="00BF5970" w:rsidRPr="00CE1657">
        <w:rPr>
          <w:rFonts w:ascii="Times New Roman" w:hAnsi="Times New Roman" w:cs="Times New Roman"/>
        </w:rPr>
        <w:t>90% of global sediment from rivers and 15% of marine primary production, making them biogeochemical</w:t>
      </w:r>
      <w:r w:rsidR="00B91080" w:rsidRPr="00CE1657">
        <w:rPr>
          <w:rFonts w:ascii="Times New Roman" w:hAnsi="Times New Roman" w:cs="Times New Roman"/>
        </w:rPr>
        <w:t xml:space="preserve"> transformation hubs </w:t>
      </w:r>
      <w:r w:rsidR="00BF5970" w:rsidRPr="00CE1657">
        <w:rPr>
          <w:rFonts w:ascii="Times New Roman" w:hAnsi="Times New Roman" w:cs="Times New Roman"/>
        </w:rPr>
        <w:t xml:space="preserve">(Loisel et al., 2013). </w:t>
      </w:r>
      <w:r w:rsidRPr="00CE1657">
        <w:rPr>
          <w:rFonts w:ascii="Times New Roman" w:hAnsi="Times New Roman" w:cs="Times New Roman"/>
        </w:rPr>
        <w:t xml:space="preserve">Suspended particulate matter (SPM), a composite of organic and inorganic constituents, modulates light penetration and nutrient dynamics, thus influencing phytoplankton production. </w:t>
      </w:r>
      <w:r w:rsidR="00BF5970" w:rsidRPr="00CE1657">
        <w:rPr>
          <w:rFonts w:ascii="Times New Roman" w:hAnsi="Times New Roman" w:cs="Times New Roman"/>
        </w:rPr>
        <w:t>POC</w:t>
      </w:r>
      <w:r w:rsidR="00B91080" w:rsidRPr="00CE1657">
        <w:rPr>
          <w:rFonts w:ascii="Times New Roman" w:hAnsi="Times New Roman" w:cs="Times New Roman"/>
        </w:rPr>
        <w:t xml:space="preserve">, </w:t>
      </w:r>
      <w:r w:rsidR="00BF5970" w:rsidRPr="00CE1657">
        <w:rPr>
          <w:rFonts w:ascii="Times New Roman" w:hAnsi="Times New Roman" w:cs="Times New Roman"/>
        </w:rPr>
        <w:t xml:space="preserve">a central component of the oceanic carbon cycle, comprises living materials such as heterotrophic bacteria, phytoplankton, and zooplankton as well as detritus. The quantity of POC is a strong indicator of productivity in the euphotic (sunlit) zone. Over the years, bio-optical algorithms have been developed to estimate </w:t>
      </w:r>
      <w:r w:rsidR="00BC6037">
        <w:rPr>
          <w:rFonts w:ascii="Times New Roman" w:hAnsi="Times New Roman" w:cs="Times New Roman"/>
        </w:rPr>
        <w:t xml:space="preserve">the </w:t>
      </w:r>
      <w:r w:rsidR="00BF5970" w:rsidRPr="00CE1657">
        <w:rPr>
          <w:rFonts w:ascii="Times New Roman" w:hAnsi="Times New Roman" w:cs="Times New Roman"/>
        </w:rPr>
        <w:t xml:space="preserve">concentration of POC in the oceanic layers using </w:t>
      </w:r>
      <w:r w:rsidR="00153486" w:rsidRPr="00CE1657">
        <w:rPr>
          <w:rFonts w:ascii="Times New Roman" w:hAnsi="Times New Roman" w:cs="Times New Roman"/>
        </w:rPr>
        <w:t>OC</w:t>
      </w:r>
      <w:r w:rsidR="00BF5970" w:rsidRPr="00CE1657">
        <w:rPr>
          <w:rFonts w:ascii="Times New Roman" w:hAnsi="Times New Roman" w:cs="Times New Roman"/>
        </w:rPr>
        <w:t xml:space="preserve"> radiometry. </w:t>
      </w:r>
      <w:r w:rsidR="00B91080" w:rsidRPr="00CE1657">
        <w:rPr>
          <w:rFonts w:ascii="Times New Roman" w:hAnsi="Times New Roman" w:cs="Times New Roman"/>
        </w:rPr>
        <w:t xml:space="preserve">However, understanding coastal contributions to the global carbon cycles remains challenging due to their complexity, making it </w:t>
      </w:r>
      <w:r w:rsidRPr="00CE1657">
        <w:rPr>
          <w:rFonts w:ascii="Times New Roman" w:hAnsi="Times New Roman" w:cs="Times New Roman"/>
        </w:rPr>
        <w:t xml:space="preserve">imperative to elucidate </w:t>
      </w:r>
      <w:r w:rsidR="00B91080" w:rsidRPr="00CE1657">
        <w:rPr>
          <w:rFonts w:ascii="Times New Roman" w:hAnsi="Times New Roman" w:cs="Times New Roman"/>
        </w:rPr>
        <w:t>the roles and interactions</w:t>
      </w:r>
      <w:r w:rsidR="002A551A" w:rsidRPr="00CE1657">
        <w:rPr>
          <w:rFonts w:ascii="Times New Roman" w:hAnsi="Times New Roman" w:cs="Times New Roman"/>
        </w:rPr>
        <w:t xml:space="preserve"> between terrestrial and aquatic, pelagic and benthic, and organic and inorganic constituents </w:t>
      </w:r>
      <w:r w:rsidRPr="00CE1657">
        <w:rPr>
          <w:rFonts w:ascii="Times New Roman" w:hAnsi="Times New Roman" w:cs="Times New Roman"/>
        </w:rPr>
        <w:t xml:space="preserve">within </w:t>
      </w:r>
      <w:r w:rsidR="00B91080" w:rsidRPr="00CE1657">
        <w:rPr>
          <w:rFonts w:ascii="Times New Roman" w:hAnsi="Times New Roman" w:cs="Times New Roman"/>
        </w:rPr>
        <w:t xml:space="preserve">the </w:t>
      </w:r>
      <w:r w:rsidRPr="00CE1657">
        <w:rPr>
          <w:rFonts w:ascii="Times New Roman" w:hAnsi="Times New Roman" w:cs="Times New Roman"/>
        </w:rPr>
        <w:t>marine biogeochemical cycles (Bauer and Druffel, 1998; Hedges et al., 1997; Hedges, 1992, Schlünz and Schneider, 2000). Traditional data collection methodologies, including oceanographic cruises and in</w:t>
      </w:r>
      <w:r w:rsidR="0004590B" w:rsidRPr="00CE1657">
        <w:rPr>
          <w:rFonts w:ascii="Times New Roman" w:hAnsi="Times New Roman" w:cs="Times New Roman"/>
        </w:rPr>
        <w:t>-</w:t>
      </w:r>
      <w:r w:rsidRPr="00CE1657">
        <w:rPr>
          <w:rFonts w:ascii="Times New Roman" w:hAnsi="Times New Roman" w:cs="Times New Roman"/>
        </w:rPr>
        <w:t xml:space="preserve">situ </w:t>
      </w:r>
      <w:r w:rsidR="00BC6037">
        <w:rPr>
          <w:rFonts w:ascii="Times New Roman" w:hAnsi="Times New Roman" w:cs="Times New Roman"/>
        </w:rPr>
        <w:t>time series</w:t>
      </w:r>
      <w:r w:rsidRPr="00CE1657">
        <w:rPr>
          <w:rFonts w:ascii="Times New Roman" w:hAnsi="Times New Roman" w:cs="Times New Roman"/>
        </w:rPr>
        <w:t xml:space="preserve">, are constrained by spatial and temporal limitations, coupled with substantial financial and labor costs. Conversely, remote sensing promises expansive spatial and temporal coverage, yet grapples with challenges related to depth resolution and accuracy, </w:t>
      </w:r>
      <w:r w:rsidR="0004590B" w:rsidRPr="00CE1657">
        <w:rPr>
          <w:rFonts w:ascii="Times New Roman" w:hAnsi="Times New Roman" w:cs="Times New Roman"/>
        </w:rPr>
        <w:t xml:space="preserve">revisit times, cloud coverage, algorithm development, etc., </w:t>
      </w:r>
      <w:r w:rsidRPr="00CE1657">
        <w:rPr>
          <w:rFonts w:ascii="Times New Roman" w:hAnsi="Times New Roman" w:cs="Times New Roman"/>
        </w:rPr>
        <w:t xml:space="preserve">necessitating in situ validation (Miller and McKee, 2004; Doxaran et al., 2009; Vanhellemont and Ruddick, 2014, Ody et </w:t>
      </w:r>
      <w:r w:rsidR="0026208B" w:rsidRPr="00CE1657">
        <w:rPr>
          <w:rFonts w:ascii="Times New Roman" w:hAnsi="Times New Roman" w:cs="Times New Roman"/>
        </w:rPr>
        <w:t>al.</w:t>
      </w:r>
      <w:r w:rsidRPr="00CE1657">
        <w:rPr>
          <w:rFonts w:ascii="Times New Roman" w:hAnsi="Times New Roman" w:cs="Times New Roman"/>
        </w:rPr>
        <w:t>, 2016).</w:t>
      </w:r>
    </w:p>
    <w:p w14:paraId="4FC99A3B" w14:textId="0ACFBA0E" w:rsidR="00C55821" w:rsidRPr="00CE1657" w:rsidRDefault="00B05378" w:rsidP="00054C9A">
      <w:pPr>
        <w:spacing w:line="264" w:lineRule="auto"/>
        <w:ind w:firstLine="360"/>
        <w:rPr>
          <w:rFonts w:ascii="Times New Roman" w:hAnsi="Times New Roman" w:cs="Times New Roman"/>
        </w:rPr>
      </w:pPr>
      <w:r w:rsidRPr="00CE1657">
        <w:rPr>
          <w:rFonts w:ascii="Times New Roman" w:hAnsi="Times New Roman" w:cs="Times New Roman"/>
        </w:rPr>
        <w:t xml:space="preserve">Coastal remote sensing is mired in complexities </w:t>
      </w:r>
      <w:r w:rsidR="002A551A" w:rsidRPr="00CE1657">
        <w:rPr>
          <w:rFonts w:ascii="Times New Roman" w:hAnsi="Times New Roman" w:cs="Times New Roman"/>
        </w:rPr>
        <w:t xml:space="preserve">owing to the diverse and dynamic </w:t>
      </w:r>
      <w:r w:rsidRPr="00CE1657">
        <w:rPr>
          <w:rFonts w:ascii="Times New Roman" w:hAnsi="Times New Roman" w:cs="Times New Roman"/>
        </w:rPr>
        <w:t xml:space="preserve">nature of the coastal environment. </w:t>
      </w:r>
      <w:r w:rsidR="002A551A" w:rsidRPr="00CE1657">
        <w:rPr>
          <w:rFonts w:ascii="Times New Roman" w:hAnsi="Times New Roman" w:cs="Times New Roman"/>
        </w:rPr>
        <w:t>Phenomena</w:t>
      </w:r>
      <w:r w:rsidRPr="00CE1657">
        <w:rPr>
          <w:rFonts w:ascii="Times New Roman" w:hAnsi="Times New Roman" w:cs="Times New Roman"/>
        </w:rPr>
        <w:t xml:space="preserve"> such as photon reflection from adjacent landmasses</w:t>
      </w:r>
      <w:r w:rsidR="00D96C1D" w:rsidRPr="00CE1657">
        <w:rPr>
          <w:rFonts w:ascii="Times New Roman" w:hAnsi="Times New Roman" w:cs="Times New Roman"/>
        </w:rPr>
        <w:t xml:space="preserve"> and ocean floor reflection are significant impediments to the accurate estimation of marine bio-optical properties (Loisel et al., 2013). Another complex aspect of coastal dynamics is </w:t>
      </w:r>
      <w:r w:rsidRPr="00CE1657">
        <w:rPr>
          <w:rFonts w:ascii="Times New Roman" w:hAnsi="Times New Roman" w:cs="Times New Roman"/>
        </w:rPr>
        <w:t>sediment resuspension in littoral zones</w:t>
      </w:r>
      <w:r w:rsidR="00D96C1D" w:rsidRPr="00CE1657">
        <w:rPr>
          <w:rFonts w:ascii="Times New Roman" w:hAnsi="Times New Roman" w:cs="Times New Roman"/>
        </w:rPr>
        <w:t xml:space="preserve">. Such resuspension events not only pose difficulties for remote sensing but are also crucial for understanding sediment transport and nutrient cycling, </w:t>
      </w:r>
      <w:r w:rsidRPr="00CE1657">
        <w:rPr>
          <w:rFonts w:ascii="Times New Roman" w:hAnsi="Times New Roman" w:cs="Times New Roman"/>
        </w:rPr>
        <w:t xml:space="preserve">Terrestrial </w:t>
      </w:r>
      <w:r w:rsidRPr="00CE1657">
        <w:rPr>
          <w:rFonts w:ascii="Times New Roman" w:hAnsi="Times New Roman" w:cs="Times New Roman"/>
        </w:rPr>
        <w:lastRenderedPageBreak/>
        <w:t xml:space="preserve">fluxes from riverine sources, instrumental in </w:t>
      </w:r>
      <w:r w:rsidR="00C03A05" w:rsidRPr="00CE1657">
        <w:rPr>
          <w:rFonts w:ascii="Times New Roman" w:hAnsi="Times New Roman" w:cs="Times New Roman"/>
        </w:rPr>
        <w:t>influencing</w:t>
      </w:r>
      <w:r w:rsidR="0004590B" w:rsidRPr="00CE1657">
        <w:rPr>
          <w:rFonts w:ascii="Times New Roman" w:hAnsi="Times New Roman" w:cs="Times New Roman"/>
        </w:rPr>
        <w:t xml:space="preserve"> </w:t>
      </w:r>
      <w:r w:rsidRPr="00CE1657">
        <w:rPr>
          <w:rFonts w:ascii="Times New Roman" w:hAnsi="Times New Roman" w:cs="Times New Roman"/>
        </w:rPr>
        <w:t xml:space="preserve">nutrient gradients, light availability, phytoplankton activity, and pollutant dissemination, remain inadequately quantified (Häder and Gao, 2015). Effective monitoring of SPM is vital for deciphering sedimentary dynamics and facilitating </w:t>
      </w:r>
      <w:r w:rsidR="0026208B" w:rsidRPr="00CE1657">
        <w:rPr>
          <w:rFonts w:ascii="Times New Roman" w:hAnsi="Times New Roman" w:cs="Times New Roman"/>
        </w:rPr>
        <w:t>ecologically informed</w:t>
      </w:r>
      <w:r w:rsidRPr="00CE1657">
        <w:rPr>
          <w:rFonts w:ascii="Times New Roman" w:hAnsi="Times New Roman" w:cs="Times New Roman"/>
        </w:rPr>
        <w:t xml:space="preserve"> coastal management.</w:t>
      </w:r>
      <w:r w:rsidR="00C03A05" w:rsidRPr="00CE1657">
        <w:rPr>
          <w:rFonts w:ascii="Times New Roman" w:hAnsi="Times New Roman" w:cs="Times New Roman"/>
        </w:rPr>
        <w:t xml:space="preserve"> Factors shaping SPM distribution at river mouths, from fluvial characteristics to seasonal changes and coastal conditions, are often overlooked due to limited data. </w:t>
      </w:r>
      <w:r w:rsidRPr="00CE1657">
        <w:rPr>
          <w:rFonts w:ascii="Times New Roman" w:hAnsi="Times New Roman" w:cs="Times New Roman"/>
        </w:rPr>
        <w:t xml:space="preserve">Furthermore, the coastal milieu, replete with reflective minerals and high concentrations of particulate organic matter, can obfuscate satellite-derived signals, confounding atmospheric corrections and bio-optical algorithm outputs (IOCCG, 2000; 2006). Intermittent cloud cover exacerbates this by misidentifying turbid zones as clouded regions, </w:t>
      </w:r>
      <w:r w:rsidR="0004590B" w:rsidRPr="00CE1657">
        <w:rPr>
          <w:rFonts w:ascii="Times New Roman" w:hAnsi="Times New Roman" w:cs="Times New Roman"/>
        </w:rPr>
        <w:t xml:space="preserve">further reducing data availability </w:t>
      </w:r>
      <w:r w:rsidRPr="00CE1657">
        <w:rPr>
          <w:rFonts w:ascii="Times New Roman" w:hAnsi="Times New Roman" w:cs="Times New Roman"/>
        </w:rPr>
        <w:t xml:space="preserve">(Loisel et al., 2013). The pronounced heterogeneity inherent to coastal zones amplifies these complications. Collectively, these </w:t>
      </w:r>
      <w:r w:rsidR="0004590B" w:rsidRPr="00CE1657">
        <w:rPr>
          <w:rFonts w:ascii="Times New Roman" w:hAnsi="Times New Roman" w:cs="Times New Roman"/>
        </w:rPr>
        <w:t xml:space="preserve">challenges </w:t>
      </w:r>
      <w:r w:rsidRPr="00CE1657">
        <w:rPr>
          <w:rFonts w:ascii="Times New Roman" w:hAnsi="Times New Roman" w:cs="Times New Roman"/>
        </w:rPr>
        <w:t xml:space="preserve">accentuate the need </w:t>
      </w:r>
      <w:r w:rsidR="0026208B" w:rsidRPr="00CE1657">
        <w:rPr>
          <w:rFonts w:ascii="Times New Roman" w:hAnsi="Times New Roman" w:cs="Times New Roman"/>
        </w:rPr>
        <w:t xml:space="preserve">for </w:t>
      </w:r>
      <w:r w:rsidRPr="00CE1657">
        <w:rPr>
          <w:rFonts w:ascii="Times New Roman" w:hAnsi="Times New Roman" w:cs="Times New Roman"/>
        </w:rPr>
        <w:t xml:space="preserve">refined methodologies and enhanced tools tailored </w:t>
      </w:r>
      <w:r w:rsidR="0026208B" w:rsidRPr="00CE1657">
        <w:rPr>
          <w:rFonts w:ascii="Times New Roman" w:hAnsi="Times New Roman" w:cs="Times New Roman"/>
        </w:rPr>
        <w:t>to</w:t>
      </w:r>
      <w:r w:rsidRPr="00CE1657">
        <w:rPr>
          <w:rFonts w:ascii="Times New Roman" w:hAnsi="Times New Roman" w:cs="Times New Roman"/>
        </w:rPr>
        <w:t xml:space="preserve"> coastal remote sensing. </w:t>
      </w:r>
      <w:r w:rsidR="00C55821" w:rsidRPr="00CE1657">
        <w:rPr>
          <w:rFonts w:ascii="Times New Roman" w:hAnsi="Times New Roman" w:cs="Times New Roman"/>
        </w:rPr>
        <w:tab/>
      </w:r>
    </w:p>
    <w:p w14:paraId="0C3305E9" w14:textId="77777777" w:rsidR="004B42D6" w:rsidRPr="00CE1657" w:rsidRDefault="004B42D6" w:rsidP="00A71AA7">
      <w:pPr>
        <w:spacing w:line="264" w:lineRule="auto"/>
        <w:rPr>
          <w:rFonts w:ascii="Times New Roman" w:hAnsi="Times New Roman" w:cs="Times New Roman"/>
        </w:rPr>
      </w:pPr>
    </w:p>
    <w:p w14:paraId="1D28D4B2" w14:textId="1723D3A8" w:rsidR="00794B5B" w:rsidRPr="00CE1657" w:rsidRDefault="00794B5B" w:rsidP="00054C9A">
      <w:pPr>
        <w:pStyle w:val="Heading1"/>
        <w:spacing w:line="264" w:lineRule="auto"/>
        <w:rPr>
          <w:rFonts w:ascii="Times New Roman" w:hAnsi="Times New Roman" w:cs="Times New Roman"/>
        </w:rPr>
      </w:pPr>
      <w:bookmarkStart w:id="22" w:name="_Toc146790366"/>
      <w:bookmarkStart w:id="23" w:name="_Toc146800764"/>
      <w:bookmarkStart w:id="24" w:name="_Toc146825334"/>
      <w:bookmarkStart w:id="25" w:name="_Toc148560289"/>
      <w:bookmarkStart w:id="26" w:name="_Toc150156872"/>
      <w:r w:rsidRPr="00CE1657">
        <w:rPr>
          <w:rFonts w:ascii="Times New Roman" w:hAnsi="Times New Roman" w:cs="Times New Roman"/>
        </w:rPr>
        <w:t>Literature Review</w:t>
      </w:r>
      <w:bookmarkEnd w:id="22"/>
      <w:bookmarkEnd w:id="23"/>
      <w:bookmarkEnd w:id="24"/>
      <w:bookmarkEnd w:id="25"/>
      <w:bookmarkEnd w:id="26"/>
    </w:p>
    <w:p w14:paraId="44581EE4" w14:textId="77777777" w:rsidR="004B42D6" w:rsidRPr="00CE1657" w:rsidRDefault="004B42D6" w:rsidP="00054C9A">
      <w:pPr>
        <w:pStyle w:val="ListParagraph"/>
        <w:spacing w:line="264" w:lineRule="auto"/>
        <w:ind w:left="360"/>
        <w:rPr>
          <w:rFonts w:ascii="Times New Roman" w:hAnsi="Times New Roman" w:cs="Times New Roman"/>
        </w:rPr>
      </w:pPr>
    </w:p>
    <w:p w14:paraId="4982BC70" w14:textId="0227B2DA" w:rsidR="004B42D6" w:rsidRPr="00CE1657" w:rsidRDefault="000F0F82" w:rsidP="00054C9A">
      <w:pPr>
        <w:pStyle w:val="Heading2"/>
        <w:spacing w:line="264" w:lineRule="auto"/>
        <w:rPr>
          <w:rFonts w:ascii="Times New Roman" w:hAnsi="Times New Roman" w:cs="Times New Roman"/>
        </w:rPr>
      </w:pPr>
      <w:bookmarkStart w:id="27" w:name="_Toc146790367"/>
      <w:bookmarkStart w:id="28" w:name="_Toc146800765"/>
      <w:bookmarkStart w:id="29" w:name="_Toc146825335"/>
      <w:bookmarkStart w:id="30" w:name="_Toc148560290"/>
      <w:bookmarkStart w:id="31" w:name="_Toc150156873"/>
      <w:r w:rsidRPr="00CE1657">
        <w:rPr>
          <w:rFonts w:ascii="Times New Roman" w:hAnsi="Times New Roman" w:cs="Times New Roman"/>
        </w:rPr>
        <w:t>Review of Ocean Color Missions</w:t>
      </w:r>
      <w:bookmarkEnd w:id="27"/>
      <w:bookmarkEnd w:id="28"/>
      <w:bookmarkEnd w:id="29"/>
      <w:bookmarkEnd w:id="30"/>
      <w:bookmarkEnd w:id="31"/>
    </w:p>
    <w:p w14:paraId="7567B8EC" w14:textId="373391C3" w:rsidR="004B42D6" w:rsidRPr="00CE1657" w:rsidRDefault="004B42D6" w:rsidP="00054C9A">
      <w:pPr>
        <w:spacing w:line="264" w:lineRule="auto"/>
        <w:ind w:firstLine="360"/>
        <w:rPr>
          <w:rFonts w:ascii="Times New Roman" w:hAnsi="Times New Roman" w:cs="Times New Roman"/>
        </w:rPr>
      </w:pPr>
      <w:r w:rsidRPr="00CE1657">
        <w:rPr>
          <w:rFonts w:ascii="Times New Roman" w:hAnsi="Times New Roman" w:cs="Times New Roman"/>
        </w:rPr>
        <w:t xml:space="preserve">NASA’s foray into Earth observation can be traced back to the 1960s with initiatives like TIROS and NIMBUS, primarily oriented towards meteorology. The spark for ocean color (OC) observations was kindled when a 1970 publication in Science revealed </w:t>
      </w:r>
      <w:r w:rsidR="0026208B" w:rsidRPr="00CE1657">
        <w:rPr>
          <w:rFonts w:ascii="Times New Roman" w:hAnsi="Times New Roman" w:cs="Times New Roman"/>
        </w:rPr>
        <w:t xml:space="preserve">the </w:t>
      </w:r>
      <w:r w:rsidRPr="00CE1657">
        <w:rPr>
          <w:rFonts w:ascii="Times New Roman" w:hAnsi="Times New Roman" w:cs="Times New Roman"/>
        </w:rPr>
        <w:t xml:space="preserve">potential of airborne measurements to discern near-surface </w:t>
      </w:r>
      <w:r w:rsidR="0026208B" w:rsidRPr="00CE1657">
        <w:rPr>
          <w:rFonts w:ascii="Times New Roman" w:hAnsi="Times New Roman" w:cs="Times New Roman"/>
        </w:rPr>
        <w:t>Chl</w:t>
      </w:r>
      <w:r w:rsidRPr="00CE1657">
        <w:rPr>
          <w:rFonts w:ascii="Times New Roman" w:hAnsi="Times New Roman" w:cs="Times New Roman"/>
        </w:rPr>
        <w:t xml:space="preserve"> concentrations (Clarke et al., 1970). This revelation galvanized a burgeoning community in marine optics and ocean biology/ecology, aspiring to harness the potential of satellite-based OC observations.</w:t>
      </w:r>
    </w:p>
    <w:p w14:paraId="272E1A84" w14:textId="0A392747" w:rsidR="004B42D6" w:rsidRPr="00CE1657" w:rsidRDefault="004B42D6" w:rsidP="00054C9A">
      <w:pPr>
        <w:spacing w:line="264" w:lineRule="auto"/>
        <w:ind w:firstLine="360"/>
        <w:rPr>
          <w:rFonts w:ascii="Times New Roman" w:hAnsi="Times New Roman" w:cs="Times New Roman"/>
        </w:rPr>
      </w:pPr>
      <w:r w:rsidRPr="00CE1657">
        <w:rPr>
          <w:rFonts w:ascii="Times New Roman" w:hAnsi="Times New Roman" w:cs="Times New Roman"/>
        </w:rPr>
        <w:t xml:space="preserve">The Coastal Zone Color Scanner (CZCS), operational from 1978 to 1986, heralded a new era in marine remote sensing. As a singular OC instrument aboard the Nimbus-7 satellite, it boasted six bands, emphasizing wavelengths centered on 443, 520, 550, 670, </w:t>
      </w:r>
      <w:r w:rsidR="0026208B" w:rsidRPr="00CE1657">
        <w:rPr>
          <w:rFonts w:ascii="Times New Roman" w:hAnsi="Times New Roman" w:cs="Times New Roman"/>
        </w:rPr>
        <w:t xml:space="preserve">and </w:t>
      </w:r>
      <w:r w:rsidRPr="00CE1657">
        <w:rPr>
          <w:rFonts w:ascii="Times New Roman" w:hAnsi="Times New Roman" w:cs="Times New Roman"/>
        </w:rPr>
        <w:t>750 nm and a thermal IR band at 11.5 um (NASA). The Nimbus Experiment Team supported the CZCS initiatives by developing algorithms for atmospheric correction (AC</w:t>
      </w:r>
      <w:r w:rsidR="005154E7" w:rsidRPr="00CE1657">
        <w:rPr>
          <w:rFonts w:ascii="Times New Roman" w:hAnsi="Times New Roman" w:cs="Times New Roman"/>
        </w:rPr>
        <w:t>; see explanation below</w:t>
      </w:r>
      <w:r w:rsidRPr="00CE1657">
        <w:rPr>
          <w:rFonts w:ascii="Times New Roman" w:hAnsi="Times New Roman" w:cs="Times New Roman"/>
        </w:rPr>
        <w:t xml:space="preserve">) and bio-optical data product derivation (Gordon et al., 1983). McClain et al.’s (1984) assessment of these algorithms, juxtaposing in situ </w:t>
      </w:r>
      <w:r w:rsidR="0026208B" w:rsidRPr="00CE1657">
        <w:rPr>
          <w:rFonts w:ascii="Times New Roman" w:hAnsi="Times New Roman" w:cs="Times New Roman"/>
        </w:rPr>
        <w:t>Chl</w:t>
      </w:r>
      <w:r w:rsidRPr="00CE1657">
        <w:rPr>
          <w:rFonts w:ascii="Times New Roman" w:hAnsi="Times New Roman" w:cs="Times New Roman"/>
        </w:rPr>
        <w:t xml:space="preserve"> measurements with CZCS-derived data values across the Gulf Stream, revealed remarkable congruence. Although Nimbus-7 sensors were considered a proof-of-concept, collaborative endeavors with the Skidaway Institute of Oceanography yielded SEAPAK, a software suite for CZCS data manipulation, consequently enticing a wider research community. SEAPAK was eventually superseded by the SeaWiFS Data Analysis System (SeaDAS) (Baith et al., 2001).</w:t>
      </w:r>
    </w:p>
    <w:p w14:paraId="2EBBF945" w14:textId="3F022555" w:rsidR="004B42D6" w:rsidRPr="00CE1657" w:rsidRDefault="004B42D6" w:rsidP="00054C9A">
      <w:pPr>
        <w:spacing w:line="264" w:lineRule="auto"/>
        <w:ind w:firstLine="360"/>
        <w:rPr>
          <w:rFonts w:ascii="Times New Roman" w:hAnsi="Times New Roman" w:cs="Times New Roman"/>
        </w:rPr>
      </w:pPr>
      <w:r w:rsidRPr="00CE1657">
        <w:rPr>
          <w:rFonts w:ascii="Times New Roman" w:hAnsi="Times New Roman" w:cs="Times New Roman"/>
        </w:rPr>
        <w:t xml:space="preserve">The Sea-viewing Wide Field-of-view Sensor (SeaWiFS), aboard the OrbView-2 spacecraft (formerly SeaStar) from 1997 to 2010, incorporated 8 distinct bands centered on the 412, 443, 490, 510, 555, 670, 765, and 865 nm wavelengths collected data with </w:t>
      </w:r>
      <w:r w:rsidR="00BC6037">
        <w:rPr>
          <w:rFonts w:ascii="Times New Roman" w:hAnsi="Times New Roman" w:cs="Times New Roman"/>
        </w:rPr>
        <w:t>an</w:t>
      </w:r>
      <w:r w:rsidRPr="00CE1657">
        <w:rPr>
          <w:rFonts w:ascii="Times New Roman" w:hAnsi="Times New Roman" w:cs="Times New Roman"/>
        </w:rPr>
        <w:t xml:space="preserve"> 1</w:t>
      </w:r>
      <w:r w:rsidR="009A6861" w:rsidRPr="00CE1657">
        <w:rPr>
          <w:rFonts w:ascii="Times New Roman" w:hAnsi="Times New Roman" w:cs="Times New Roman"/>
        </w:rPr>
        <w:t xml:space="preserve">100 </w:t>
      </w:r>
      <w:r w:rsidRPr="00CE1657">
        <w:rPr>
          <w:rFonts w:ascii="Times New Roman" w:hAnsi="Times New Roman" w:cs="Times New Roman"/>
        </w:rPr>
        <w:t xml:space="preserve"> m spatial resolution (NASA). </w:t>
      </w:r>
      <w:r w:rsidR="00C64DAA" w:rsidRPr="00CE1657">
        <w:rPr>
          <w:rFonts w:ascii="Times New Roman" w:hAnsi="Times New Roman" w:cs="Times New Roman"/>
        </w:rPr>
        <w:t xml:space="preserve">With a swath width of 2,801 km, it was capable of daily revisit times. </w:t>
      </w:r>
      <w:r w:rsidRPr="00CE1657">
        <w:rPr>
          <w:rFonts w:ascii="Times New Roman" w:hAnsi="Times New Roman" w:cs="Times New Roman"/>
        </w:rPr>
        <w:t>In response to CZC</w:t>
      </w:r>
      <w:r w:rsidR="005154E7" w:rsidRPr="00CE1657">
        <w:rPr>
          <w:rFonts w:ascii="Times New Roman" w:hAnsi="Times New Roman" w:cs="Times New Roman"/>
        </w:rPr>
        <w:t>S</w:t>
      </w:r>
      <w:r w:rsidRPr="00CE1657">
        <w:rPr>
          <w:rFonts w:ascii="Times New Roman" w:hAnsi="Times New Roman" w:cs="Times New Roman"/>
        </w:rPr>
        <w:t xml:space="preserve">’s sensor attrition challenges, NASA innovated calibration methodologies for the SeaWiFS mission, including deploying the Marine Optical Buoy (MOBY) off Lanai, Hawaii, and pioneering lunar calibration for ongoing sensitivity assessments (Barnes et al., 2001). These </w:t>
      </w:r>
      <w:r w:rsidRPr="00CE1657">
        <w:rPr>
          <w:rFonts w:ascii="Times New Roman" w:hAnsi="Times New Roman" w:cs="Times New Roman"/>
        </w:rPr>
        <w:lastRenderedPageBreak/>
        <w:t xml:space="preserve">novel calibration approaches have since been adapted </w:t>
      </w:r>
      <w:r w:rsidR="0026208B" w:rsidRPr="00CE1657">
        <w:rPr>
          <w:rFonts w:ascii="Times New Roman" w:hAnsi="Times New Roman" w:cs="Times New Roman"/>
        </w:rPr>
        <w:t xml:space="preserve">to </w:t>
      </w:r>
      <w:r w:rsidR="00B55F7A" w:rsidRPr="00CE1657">
        <w:rPr>
          <w:rFonts w:ascii="Times New Roman" w:hAnsi="Times New Roman" w:cs="Times New Roman"/>
        </w:rPr>
        <w:t xml:space="preserve">support </w:t>
      </w:r>
      <w:r w:rsidRPr="00CE1657">
        <w:rPr>
          <w:rFonts w:ascii="Times New Roman" w:hAnsi="Times New Roman" w:cs="Times New Roman"/>
        </w:rPr>
        <w:t>NASA OC missions (Franz et al., 2012).</w:t>
      </w:r>
    </w:p>
    <w:p w14:paraId="7C569232" w14:textId="0F8BE888" w:rsidR="004B42D6" w:rsidRPr="00CE1657" w:rsidRDefault="004B42D6" w:rsidP="00054C9A">
      <w:pPr>
        <w:spacing w:line="264" w:lineRule="auto"/>
        <w:ind w:firstLine="360"/>
        <w:rPr>
          <w:rFonts w:ascii="Times New Roman" w:hAnsi="Times New Roman" w:cs="Times New Roman"/>
        </w:rPr>
      </w:pPr>
      <w:r w:rsidRPr="00CE1657">
        <w:rPr>
          <w:rFonts w:ascii="Times New Roman" w:hAnsi="Times New Roman" w:cs="Times New Roman"/>
        </w:rPr>
        <w:t xml:space="preserve">The Moderate Resolution Imaging Spectroradiometer (MODIS), </w:t>
      </w:r>
      <w:r w:rsidR="00B64CCD" w:rsidRPr="00CE1657">
        <w:rPr>
          <w:rFonts w:ascii="Times New Roman" w:hAnsi="Times New Roman" w:cs="Times New Roman"/>
        </w:rPr>
        <w:t xml:space="preserve">operating </w:t>
      </w:r>
      <w:r w:rsidRPr="00CE1657">
        <w:rPr>
          <w:rFonts w:ascii="Times New Roman" w:hAnsi="Times New Roman" w:cs="Times New Roman"/>
        </w:rPr>
        <w:t>aboard the Aqua and Terra s</w:t>
      </w:r>
      <w:r w:rsidR="0026208B" w:rsidRPr="00CE1657">
        <w:rPr>
          <w:rFonts w:ascii="Times New Roman" w:hAnsi="Times New Roman" w:cs="Times New Roman"/>
        </w:rPr>
        <w:t>atellites</w:t>
      </w:r>
      <w:r w:rsidRPr="00CE1657">
        <w:rPr>
          <w:rFonts w:ascii="Times New Roman" w:hAnsi="Times New Roman" w:cs="Times New Roman"/>
        </w:rPr>
        <w:t xml:space="preserve"> since 1999, supports diverse environmental inquiries with its 36 spectral bands ranging from 412 nm to 14.3 </w:t>
      </w:r>
      <w:r w:rsidR="00260C0E" w:rsidRPr="00CE1657">
        <w:rPr>
          <w:rFonts w:ascii="Times New Roman" w:hAnsi="Times New Roman" w:cs="Times New Roman"/>
        </w:rPr>
        <w:sym w:font="Symbol" w:char="F06D"/>
      </w:r>
      <w:r w:rsidRPr="00CE1657">
        <w:rPr>
          <w:rFonts w:ascii="Times New Roman" w:hAnsi="Times New Roman" w:cs="Times New Roman"/>
        </w:rPr>
        <w:t>m. Of these, nine are quintessential for OC studies, centered on wavelengths 412, 443, 488, 531, 547, 667, 678, 748, and 869 nm, at 1</w:t>
      </w:r>
      <w:r w:rsidR="00A853F1" w:rsidRPr="00CE1657">
        <w:rPr>
          <w:rFonts w:ascii="Times New Roman" w:hAnsi="Times New Roman" w:cs="Times New Roman"/>
        </w:rPr>
        <w:t>000</w:t>
      </w:r>
      <w:r w:rsidR="009A6861" w:rsidRPr="00CE1657">
        <w:rPr>
          <w:rFonts w:ascii="Times New Roman" w:hAnsi="Times New Roman" w:cs="Times New Roman"/>
        </w:rPr>
        <w:t xml:space="preserve"> m</w:t>
      </w:r>
      <w:r w:rsidRPr="00CE1657">
        <w:rPr>
          <w:rFonts w:ascii="Times New Roman" w:hAnsi="Times New Roman" w:cs="Times New Roman"/>
        </w:rPr>
        <w:t xml:space="preserve"> spatial resolution</w:t>
      </w:r>
      <w:r w:rsidR="00BA79ED" w:rsidRPr="00CE1657">
        <w:rPr>
          <w:rFonts w:ascii="Times New Roman" w:hAnsi="Times New Roman" w:cs="Times New Roman"/>
        </w:rPr>
        <w:t>, 2330 km swath width, and</w:t>
      </w:r>
      <w:r w:rsidR="00C64DAA" w:rsidRPr="00CE1657">
        <w:rPr>
          <w:rFonts w:ascii="Times New Roman" w:hAnsi="Times New Roman" w:cs="Times New Roman"/>
        </w:rPr>
        <w:t xml:space="preserve"> </w:t>
      </w:r>
      <w:r w:rsidR="00850485" w:rsidRPr="00CE1657">
        <w:rPr>
          <w:rFonts w:ascii="Times New Roman" w:hAnsi="Times New Roman" w:cs="Times New Roman"/>
        </w:rPr>
        <w:t>1–2-day</w:t>
      </w:r>
      <w:r w:rsidR="00C64DAA" w:rsidRPr="00CE1657">
        <w:rPr>
          <w:rFonts w:ascii="Times New Roman" w:hAnsi="Times New Roman" w:cs="Times New Roman"/>
        </w:rPr>
        <w:t xml:space="preserve"> revisit times</w:t>
      </w:r>
      <w:r w:rsidRPr="00CE1657">
        <w:rPr>
          <w:rFonts w:ascii="Times New Roman" w:hAnsi="Times New Roman" w:cs="Times New Roman"/>
        </w:rPr>
        <w:t>, with the MODIS-Aqua proving more robust for marine applications due to calibration discrepancies with MODIS-Terra (NASA; Franz et al., 2008; Kwiatkowska et al., 2008).</w:t>
      </w:r>
    </w:p>
    <w:p w14:paraId="6BA51977" w14:textId="6D798DEF" w:rsidR="00C03A05" w:rsidRPr="00CE1657" w:rsidRDefault="00C03A05" w:rsidP="00054C9A">
      <w:pPr>
        <w:spacing w:line="264" w:lineRule="auto"/>
        <w:ind w:firstLine="360"/>
        <w:rPr>
          <w:rFonts w:ascii="Times New Roman" w:hAnsi="Times New Roman" w:cs="Times New Roman"/>
        </w:rPr>
      </w:pPr>
      <w:r w:rsidRPr="00CE1657">
        <w:rPr>
          <w:rFonts w:ascii="Times New Roman" w:hAnsi="Times New Roman" w:cs="Times New Roman"/>
        </w:rPr>
        <w:t>The Visible Infrared Imaging Radiometer Suite (VIIRS)</w:t>
      </w:r>
      <w:r w:rsidR="00260C0E" w:rsidRPr="00CE1657">
        <w:rPr>
          <w:rFonts w:ascii="Times New Roman" w:hAnsi="Times New Roman" w:cs="Times New Roman"/>
        </w:rPr>
        <w:t xml:space="preserve"> sits aboard the S</w:t>
      </w:r>
      <w:r w:rsidRPr="00CE1657">
        <w:rPr>
          <w:rFonts w:ascii="Times New Roman" w:hAnsi="Times New Roman" w:cs="Times New Roman"/>
        </w:rPr>
        <w:t xml:space="preserve">uomi National Polar-orbiting </w:t>
      </w:r>
      <w:r w:rsidR="001100D9" w:rsidRPr="00CE1657">
        <w:rPr>
          <w:rFonts w:ascii="Times New Roman" w:hAnsi="Times New Roman" w:cs="Times New Roman"/>
        </w:rPr>
        <w:t xml:space="preserve">Partnership (SNPP) spacecraft </w:t>
      </w:r>
      <w:r w:rsidR="00260C0E" w:rsidRPr="00CE1657">
        <w:rPr>
          <w:rFonts w:ascii="Times New Roman" w:hAnsi="Times New Roman" w:cs="Times New Roman"/>
        </w:rPr>
        <w:t>which launched in</w:t>
      </w:r>
      <w:r w:rsidR="001100D9" w:rsidRPr="00CE1657">
        <w:rPr>
          <w:rFonts w:ascii="Times New Roman" w:hAnsi="Times New Roman" w:cs="Times New Roman"/>
        </w:rPr>
        <w:t xml:space="preserve"> 2011</w:t>
      </w:r>
      <w:r w:rsidR="00260C0E" w:rsidRPr="00CE1657">
        <w:rPr>
          <w:rFonts w:ascii="Times New Roman" w:hAnsi="Times New Roman" w:cs="Times New Roman"/>
        </w:rPr>
        <w:t xml:space="preserve">, and later on the </w:t>
      </w:r>
      <w:r w:rsidR="001100D9" w:rsidRPr="00CE1657">
        <w:rPr>
          <w:rFonts w:ascii="Times New Roman" w:hAnsi="Times New Roman" w:cs="Times New Roman"/>
        </w:rPr>
        <w:t>Joint Polar Satellite System-1 (JPSS-1) in 2017</w:t>
      </w:r>
      <w:r w:rsidR="00260C0E" w:rsidRPr="00CE1657">
        <w:rPr>
          <w:rFonts w:ascii="Times New Roman" w:hAnsi="Times New Roman" w:cs="Times New Roman"/>
        </w:rPr>
        <w:t xml:space="preserve"> and JPSS-2 in 2022</w:t>
      </w:r>
      <w:r w:rsidR="001100D9" w:rsidRPr="00CE1657">
        <w:rPr>
          <w:rFonts w:ascii="Times New Roman" w:hAnsi="Times New Roman" w:cs="Times New Roman"/>
        </w:rPr>
        <w:t>.</w:t>
      </w:r>
      <w:r w:rsidR="00260C0E" w:rsidRPr="00CE1657">
        <w:rPr>
          <w:rFonts w:ascii="Times New Roman" w:hAnsi="Times New Roman" w:cs="Times New Roman"/>
        </w:rPr>
        <w:t xml:space="preserve"> The VIIRS instruments were designed with 22 spectral bands ranging from 412 nm to 12.05 </w:t>
      </w:r>
      <w:r w:rsidR="00260C0E" w:rsidRPr="00CE1657">
        <w:rPr>
          <w:rFonts w:ascii="Times New Roman" w:hAnsi="Times New Roman" w:cs="Times New Roman"/>
        </w:rPr>
        <w:sym w:font="Symbol" w:char="F06D"/>
      </w:r>
      <w:r w:rsidR="00260C0E" w:rsidRPr="00CE1657">
        <w:rPr>
          <w:rFonts w:ascii="Times New Roman" w:hAnsi="Times New Roman" w:cs="Times New Roman"/>
        </w:rPr>
        <w:t>m, of which, those centered at wavelengths 415, 445, 490, 555, 673, 746</w:t>
      </w:r>
      <w:r w:rsidR="009A6861" w:rsidRPr="00CE1657">
        <w:rPr>
          <w:rFonts w:ascii="Times New Roman" w:hAnsi="Times New Roman" w:cs="Times New Roman"/>
        </w:rPr>
        <w:t>, and 865 nm were particularly tailored for oceanic studies. VIIRS ensures consistent global coverage due to its daily revisit cycle</w:t>
      </w:r>
      <w:r w:rsidR="00BC6037">
        <w:rPr>
          <w:rFonts w:ascii="Times New Roman" w:hAnsi="Times New Roman" w:cs="Times New Roman"/>
        </w:rPr>
        <w:t>,</w:t>
      </w:r>
      <w:r w:rsidR="009A6861" w:rsidRPr="00CE1657">
        <w:rPr>
          <w:rFonts w:ascii="Times New Roman" w:hAnsi="Times New Roman" w:cs="Times New Roman"/>
        </w:rPr>
        <w:t xml:space="preserve"> approximately 3,000 km swath width</w:t>
      </w:r>
      <w:r w:rsidR="00BC6037">
        <w:rPr>
          <w:rFonts w:ascii="Times New Roman" w:hAnsi="Times New Roman" w:cs="Times New Roman"/>
        </w:rPr>
        <w:t>,</w:t>
      </w:r>
      <w:r w:rsidR="009A6861" w:rsidRPr="00CE1657">
        <w:rPr>
          <w:rFonts w:ascii="Times New Roman" w:hAnsi="Times New Roman" w:cs="Times New Roman"/>
        </w:rPr>
        <w:t xml:space="preserve"> and a spatial resolution of 750 m of nadir pixel size</w:t>
      </w:r>
      <w:r w:rsidR="00C64DAA" w:rsidRPr="00CE1657">
        <w:rPr>
          <w:rFonts w:ascii="Times New Roman" w:hAnsi="Times New Roman" w:cs="Times New Roman"/>
        </w:rPr>
        <w:t xml:space="preserve"> (NASA, VIIRS)</w:t>
      </w:r>
    </w:p>
    <w:p w14:paraId="203388F8" w14:textId="71C3AC7B" w:rsidR="004B42D6" w:rsidRPr="00CE1657" w:rsidRDefault="004B42D6" w:rsidP="00054C9A">
      <w:pPr>
        <w:spacing w:line="264" w:lineRule="auto"/>
        <w:ind w:firstLine="360"/>
        <w:rPr>
          <w:rFonts w:ascii="Times New Roman" w:hAnsi="Times New Roman" w:cs="Times New Roman"/>
        </w:rPr>
      </w:pPr>
      <w:r w:rsidRPr="00CE1657">
        <w:rPr>
          <w:rFonts w:ascii="Times New Roman" w:hAnsi="Times New Roman" w:cs="Times New Roman"/>
        </w:rPr>
        <w:t>Under the European Space Agency (ESA) Copernicus initiative</w:t>
      </w:r>
      <w:r w:rsidR="00B55F7A" w:rsidRPr="00CE1657">
        <w:rPr>
          <w:rFonts w:ascii="Times New Roman" w:hAnsi="Times New Roman" w:cs="Times New Roman"/>
        </w:rPr>
        <w:t>,</w:t>
      </w:r>
      <w:r w:rsidRPr="00CE1657">
        <w:rPr>
          <w:rFonts w:ascii="Times New Roman" w:hAnsi="Times New Roman" w:cs="Times New Roman"/>
        </w:rPr>
        <w:t xml:space="preserve"> the Sentinel-3 satellite series</w:t>
      </w:r>
      <w:r w:rsidR="00B55F7A" w:rsidRPr="00CE1657">
        <w:rPr>
          <w:rFonts w:ascii="Times New Roman" w:hAnsi="Times New Roman" w:cs="Times New Roman"/>
        </w:rPr>
        <w:t xml:space="preserve"> was launched</w:t>
      </w:r>
      <w:r w:rsidRPr="00CE1657">
        <w:rPr>
          <w:rFonts w:ascii="Times New Roman" w:hAnsi="Times New Roman" w:cs="Times New Roman"/>
        </w:rPr>
        <w:t xml:space="preserve"> with two active and two prospective missions. </w:t>
      </w:r>
      <w:r w:rsidR="00B55F7A" w:rsidRPr="00CE1657">
        <w:rPr>
          <w:rFonts w:ascii="Times New Roman" w:hAnsi="Times New Roman" w:cs="Times New Roman"/>
        </w:rPr>
        <w:t>T</w:t>
      </w:r>
      <w:r w:rsidRPr="00CE1657">
        <w:rPr>
          <w:rFonts w:ascii="Times New Roman" w:hAnsi="Times New Roman" w:cs="Times New Roman"/>
        </w:rPr>
        <w:t>he Sentinel-3A and Sentinel-3B</w:t>
      </w:r>
      <w:r w:rsidR="00B55F7A" w:rsidRPr="00CE1657">
        <w:rPr>
          <w:rFonts w:ascii="Times New Roman" w:hAnsi="Times New Roman" w:cs="Times New Roman"/>
        </w:rPr>
        <w:t xml:space="preserve"> </w:t>
      </w:r>
      <w:r w:rsidR="00A15568" w:rsidRPr="00CE1657">
        <w:rPr>
          <w:rFonts w:ascii="Times New Roman" w:hAnsi="Times New Roman" w:cs="Times New Roman"/>
        </w:rPr>
        <w:t xml:space="preserve">satellites </w:t>
      </w:r>
      <w:r w:rsidR="00B55F7A" w:rsidRPr="00CE1657">
        <w:rPr>
          <w:rFonts w:ascii="Times New Roman" w:hAnsi="Times New Roman" w:cs="Times New Roman"/>
        </w:rPr>
        <w:t xml:space="preserve">are equipped with </w:t>
      </w:r>
      <w:r w:rsidR="00A15568" w:rsidRPr="00CE1657">
        <w:rPr>
          <w:rFonts w:ascii="Times New Roman" w:hAnsi="Times New Roman" w:cs="Times New Roman"/>
        </w:rPr>
        <w:t xml:space="preserve">duplicates of </w:t>
      </w:r>
      <w:r w:rsidRPr="00CE1657">
        <w:rPr>
          <w:rFonts w:ascii="Times New Roman" w:hAnsi="Times New Roman" w:cs="Times New Roman"/>
        </w:rPr>
        <w:t>the Ocean and Land Colour Instrument (OLCI)</w:t>
      </w:r>
      <w:r w:rsidR="00B55F7A" w:rsidRPr="00CE1657">
        <w:rPr>
          <w:rFonts w:ascii="Times New Roman" w:hAnsi="Times New Roman" w:cs="Times New Roman"/>
        </w:rPr>
        <w:t xml:space="preserve"> that </w:t>
      </w:r>
      <w:r w:rsidR="00BC6037">
        <w:rPr>
          <w:rFonts w:ascii="Times New Roman" w:hAnsi="Times New Roman" w:cs="Times New Roman"/>
        </w:rPr>
        <w:t>feature</w:t>
      </w:r>
      <w:r w:rsidRPr="00CE1657">
        <w:rPr>
          <w:rFonts w:ascii="Times New Roman" w:hAnsi="Times New Roman" w:cs="Times New Roman"/>
        </w:rPr>
        <w:t xml:space="preserve"> 21 spectral bands ranging from 400 to 1020 nm and </w:t>
      </w:r>
      <w:r w:rsidR="00BC6037">
        <w:rPr>
          <w:rFonts w:ascii="Times New Roman" w:hAnsi="Times New Roman" w:cs="Times New Roman"/>
        </w:rPr>
        <w:t>provide</w:t>
      </w:r>
      <w:r w:rsidRPr="00CE1657">
        <w:rPr>
          <w:rFonts w:ascii="Times New Roman" w:hAnsi="Times New Roman" w:cs="Times New Roman"/>
        </w:rPr>
        <w:t xml:space="preserve"> 300 m spatial resolution</w:t>
      </w:r>
      <w:r w:rsidR="00BA79ED" w:rsidRPr="00CE1657">
        <w:rPr>
          <w:rFonts w:ascii="Times New Roman" w:hAnsi="Times New Roman" w:cs="Times New Roman"/>
        </w:rPr>
        <w:t xml:space="preserve">. With a </w:t>
      </w:r>
      <w:r w:rsidR="00B55F7A" w:rsidRPr="00CE1657">
        <w:rPr>
          <w:rFonts w:ascii="Times New Roman" w:hAnsi="Times New Roman" w:cs="Times New Roman"/>
        </w:rPr>
        <w:t xml:space="preserve">1,270 km </w:t>
      </w:r>
      <w:r w:rsidR="00BA79ED" w:rsidRPr="00CE1657">
        <w:rPr>
          <w:rFonts w:ascii="Times New Roman" w:hAnsi="Times New Roman" w:cs="Times New Roman"/>
        </w:rPr>
        <w:t>swath width</w:t>
      </w:r>
      <w:r w:rsidR="00B55F7A" w:rsidRPr="00CE1657">
        <w:rPr>
          <w:rFonts w:ascii="Times New Roman" w:hAnsi="Times New Roman" w:cs="Times New Roman"/>
        </w:rPr>
        <w:t xml:space="preserve">, a single </w:t>
      </w:r>
      <w:r w:rsidR="00BA79ED" w:rsidRPr="00CE1657">
        <w:rPr>
          <w:rFonts w:ascii="Times New Roman" w:hAnsi="Times New Roman" w:cs="Times New Roman"/>
        </w:rPr>
        <w:t>satellite</w:t>
      </w:r>
      <w:r w:rsidR="00B55F7A" w:rsidRPr="00CE1657">
        <w:rPr>
          <w:rFonts w:ascii="Times New Roman" w:hAnsi="Times New Roman" w:cs="Times New Roman"/>
        </w:rPr>
        <w:t xml:space="preserve"> offers </w:t>
      </w:r>
      <w:r w:rsidR="00BA79ED" w:rsidRPr="00CE1657">
        <w:rPr>
          <w:rFonts w:ascii="Times New Roman" w:hAnsi="Times New Roman" w:cs="Times New Roman"/>
        </w:rPr>
        <w:t>global coverage in 3-4 days</w:t>
      </w:r>
      <w:r w:rsidR="00B55F7A" w:rsidRPr="00CE1657">
        <w:rPr>
          <w:rFonts w:ascii="Times New Roman" w:hAnsi="Times New Roman" w:cs="Times New Roman"/>
        </w:rPr>
        <w:t xml:space="preserve">, reducing to </w:t>
      </w:r>
      <w:r w:rsidR="00BA79ED" w:rsidRPr="00CE1657">
        <w:rPr>
          <w:rFonts w:ascii="Times New Roman" w:hAnsi="Times New Roman" w:cs="Times New Roman"/>
        </w:rPr>
        <w:t xml:space="preserve">1-2 with both satellites </w:t>
      </w:r>
      <w:r w:rsidR="00B55F7A" w:rsidRPr="00CE1657">
        <w:rPr>
          <w:rFonts w:ascii="Times New Roman" w:hAnsi="Times New Roman" w:cs="Times New Roman"/>
        </w:rPr>
        <w:t xml:space="preserve">in operation </w:t>
      </w:r>
      <w:r w:rsidRPr="00CE1657">
        <w:rPr>
          <w:rFonts w:ascii="Times New Roman" w:hAnsi="Times New Roman" w:cs="Times New Roman"/>
        </w:rPr>
        <w:t>(</w:t>
      </w:r>
      <w:r w:rsidR="00B55F7A" w:rsidRPr="00CE1657">
        <w:rPr>
          <w:rFonts w:ascii="Times New Roman" w:hAnsi="Times New Roman" w:cs="Times New Roman"/>
        </w:rPr>
        <w:t>NASA; Sentinel Online</w:t>
      </w:r>
      <w:r w:rsidRPr="00CE1657">
        <w:rPr>
          <w:rFonts w:ascii="Times New Roman" w:hAnsi="Times New Roman" w:cs="Times New Roman"/>
        </w:rPr>
        <w:t>).</w:t>
      </w:r>
    </w:p>
    <w:p w14:paraId="741A4EDC" w14:textId="0356680D" w:rsidR="004B42D6" w:rsidRPr="00CE1657" w:rsidRDefault="004B42D6" w:rsidP="00054C9A">
      <w:pPr>
        <w:spacing w:line="264" w:lineRule="auto"/>
        <w:ind w:firstLine="360"/>
        <w:rPr>
          <w:rFonts w:ascii="Times New Roman" w:hAnsi="Times New Roman" w:cs="Times New Roman"/>
        </w:rPr>
      </w:pPr>
      <w:r w:rsidRPr="00CE1657">
        <w:rPr>
          <w:rFonts w:ascii="Times New Roman" w:hAnsi="Times New Roman" w:cs="Times New Roman"/>
        </w:rPr>
        <w:t>The Operational Land Imager (OLI), aboard the Landsat-8 satellite since 2013</w:t>
      </w:r>
      <w:r w:rsidR="00054872" w:rsidRPr="00CE1657">
        <w:rPr>
          <w:rFonts w:ascii="Times New Roman" w:hAnsi="Times New Roman" w:cs="Times New Roman"/>
        </w:rPr>
        <w:t xml:space="preserve"> and Landsat-9 since 2021</w:t>
      </w:r>
      <w:r w:rsidRPr="00CE1657">
        <w:rPr>
          <w:rFonts w:ascii="Times New Roman" w:hAnsi="Times New Roman" w:cs="Times New Roman"/>
        </w:rPr>
        <w:t xml:space="preserve">, offers 30 m spatial resolution with spectral bands at 440, 475, 550, 655, 865, 1370, 1610, 2200, and a panchromatic band at 590 nm (US Geologic Survey, n.d.). While primarily designed for terrestrial inquiries, OLI’s bands span the blue to green region of the visible spectrum and include two bands in the near-infrared (NIR) to shortwave IR (SWIR), making it compatible with the AC process, and subsequently has been proven to be useful in OC science (Franz et al., 2015; Vanhellemont and Ruddick, 2014; 2015). </w:t>
      </w:r>
    </w:p>
    <w:p w14:paraId="2B10F6B9" w14:textId="3A91EEF9" w:rsidR="00BA118D" w:rsidRPr="00CE1657" w:rsidRDefault="008B54B5" w:rsidP="00054C9A">
      <w:pPr>
        <w:spacing w:line="264" w:lineRule="auto"/>
        <w:ind w:firstLine="360"/>
        <w:rPr>
          <w:rFonts w:ascii="Times New Roman" w:hAnsi="Times New Roman" w:cs="Times New Roman"/>
        </w:rPr>
      </w:pPr>
      <w:r w:rsidRPr="00CE1657">
        <w:rPr>
          <w:rFonts w:ascii="Times New Roman" w:hAnsi="Times New Roman" w:cs="Times New Roman"/>
        </w:rPr>
        <w:t>The Sentinel-2 mission</w:t>
      </w:r>
      <w:r w:rsidR="00941FEC" w:rsidRPr="00CE1657">
        <w:rPr>
          <w:rFonts w:ascii="Times New Roman" w:hAnsi="Times New Roman" w:cs="Times New Roman"/>
        </w:rPr>
        <w:t>, initiated with the launch of Sentinel-2A in 2015 and complemented by Sentinel-2B in 2017,</w:t>
      </w:r>
      <w:r w:rsidRPr="00CE1657">
        <w:rPr>
          <w:rFonts w:ascii="Times New Roman" w:hAnsi="Times New Roman" w:cs="Times New Roman"/>
        </w:rPr>
        <w:t xml:space="preserve"> consists of two identical satellites,</w:t>
      </w:r>
      <w:r w:rsidR="00941FEC" w:rsidRPr="00CE1657">
        <w:rPr>
          <w:rFonts w:ascii="Times New Roman" w:hAnsi="Times New Roman" w:cs="Times New Roman"/>
        </w:rPr>
        <w:t xml:space="preserve"> both outfitted with</w:t>
      </w:r>
      <w:r w:rsidR="00BC6037">
        <w:rPr>
          <w:rFonts w:ascii="Times New Roman" w:hAnsi="Times New Roman" w:cs="Times New Roman"/>
        </w:rPr>
        <w:t xml:space="preserve"> </w:t>
      </w:r>
      <w:r w:rsidRPr="00CE1657">
        <w:rPr>
          <w:rFonts w:ascii="Times New Roman" w:hAnsi="Times New Roman" w:cs="Times New Roman"/>
        </w:rPr>
        <w:t>t</w:t>
      </w:r>
      <w:r w:rsidR="00BA118D" w:rsidRPr="00CE1657">
        <w:rPr>
          <w:rFonts w:ascii="Times New Roman" w:hAnsi="Times New Roman" w:cs="Times New Roman"/>
        </w:rPr>
        <w:t xml:space="preserve">he </w:t>
      </w:r>
      <w:r w:rsidR="008D5984" w:rsidRPr="00CE1657">
        <w:rPr>
          <w:rFonts w:ascii="Times New Roman" w:hAnsi="Times New Roman" w:cs="Times New Roman"/>
        </w:rPr>
        <w:t>Multispectral</w:t>
      </w:r>
      <w:r w:rsidR="00BA118D" w:rsidRPr="00CE1657">
        <w:rPr>
          <w:rFonts w:ascii="Times New Roman" w:hAnsi="Times New Roman" w:cs="Times New Roman"/>
        </w:rPr>
        <w:t xml:space="preserve"> Instrument (MSI)</w:t>
      </w:r>
      <w:r w:rsidRPr="00CE1657">
        <w:rPr>
          <w:rFonts w:ascii="Times New Roman" w:hAnsi="Times New Roman" w:cs="Times New Roman"/>
        </w:rPr>
        <w:t>. This sensor measures in 13 spectral bands</w:t>
      </w:r>
      <w:r w:rsidR="00941FEC" w:rsidRPr="00CE1657">
        <w:rPr>
          <w:rFonts w:ascii="Times New Roman" w:hAnsi="Times New Roman" w:cs="Times New Roman"/>
        </w:rPr>
        <w:t xml:space="preserve">, ranging from </w:t>
      </w:r>
      <w:r w:rsidRPr="00CE1657">
        <w:rPr>
          <w:rFonts w:ascii="Times New Roman" w:hAnsi="Times New Roman" w:cs="Times New Roman"/>
        </w:rPr>
        <w:t xml:space="preserve">443-2190 nm, with central wavelengths at 443, 490, 560, 665, 705, 740, 783, 842, 865, 945, 1375, 1610, and 2190 nm. </w:t>
      </w:r>
      <w:r w:rsidR="00941FEC" w:rsidRPr="00CE1657">
        <w:rPr>
          <w:rFonts w:ascii="Times New Roman" w:hAnsi="Times New Roman" w:cs="Times New Roman"/>
        </w:rPr>
        <w:t>When functioning collaboratively, these</w:t>
      </w:r>
      <w:r w:rsidRPr="00CE1657">
        <w:rPr>
          <w:rFonts w:ascii="Times New Roman" w:hAnsi="Times New Roman" w:cs="Times New Roman"/>
        </w:rPr>
        <w:t xml:space="preserve"> satellites</w:t>
      </w:r>
      <w:r w:rsidR="00941FEC" w:rsidRPr="00CE1657">
        <w:rPr>
          <w:rFonts w:ascii="Times New Roman" w:hAnsi="Times New Roman" w:cs="Times New Roman"/>
        </w:rPr>
        <w:t xml:space="preserve"> deliver a</w:t>
      </w:r>
      <w:r w:rsidRPr="00CE1657">
        <w:rPr>
          <w:rFonts w:ascii="Times New Roman" w:hAnsi="Times New Roman" w:cs="Times New Roman"/>
        </w:rPr>
        <w:t xml:space="preserve"> global revisit </w:t>
      </w:r>
      <w:r w:rsidR="00941FEC" w:rsidRPr="00CE1657">
        <w:rPr>
          <w:rFonts w:ascii="Times New Roman" w:hAnsi="Times New Roman" w:cs="Times New Roman"/>
        </w:rPr>
        <w:t>frequency</w:t>
      </w:r>
      <w:r w:rsidRPr="00CE1657">
        <w:rPr>
          <w:rFonts w:ascii="Times New Roman" w:hAnsi="Times New Roman" w:cs="Times New Roman"/>
        </w:rPr>
        <w:t xml:space="preserve"> of 5 day</w:t>
      </w:r>
      <w:r w:rsidR="00941FEC" w:rsidRPr="00CE1657">
        <w:rPr>
          <w:rFonts w:ascii="Times New Roman" w:hAnsi="Times New Roman" w:cs="Times New Roman"/>
        </w:rPr>
        <w:t>s</w:t>
      </w:r>
      <w:r w:rsidRPr="00CE1657">
        <w:rPr>
          <w:rFonts w:ascii="Times New Roman" w:hAnsi="Times New Roman" w:cs="Times New Roman"/>
        </w:rPr>
        <w:t xml:space="preserve"> with a swath width of 290 km</w:t>
      </w:r>
      <w:r w:rsidR="00941FEC" w:rsidRPr="00CE1657">
        <w:rPr>
          <w:rFonts w:ascii="Times New Roman" w:hAnsi="Times New Roman" w:cs="Times New Roman"/>
        </w:rPr>
        <w:t>. They achieve a</w:t>
      </w:r>
      <w:r w:rsidRPr="00CE1657">
        <w:rPr>
          <w:rFonts w:ascii="Times New Roman" w:hAnsi="Times New Roman" w:cs="Times New Roman"/>
        </w:rPr>
        <w:t xml:space="preserve"> spatial resolution of 10 m </w:t>
      </w:r>
      <w:r w:rsidR="00941FEC" w:rsidRPr="00CE1657">
        <w:rPr>
          <w:rFonts w:ascii="Times New Roman" w:hAnsi="Times New Roman" w:cs="Times New Roman"/>
        </w:rPr>
        <w:t>in the 4 visible and NIR bands, 20 m in the 6 red-edge and SWIR bands, and 60 m in the 3 bands dedicated to atmospheric correction (Sentinel Online).</w:t>
      </w:r>
    </w:p>
    <w:p w14:paraId="14882737" w14:textId="292D07BE" w:rsidR="0061320F" w:rsidRPr="00CE1657" w:rsidRDefault="0061320F" w:rsidP="00054C9A">
      <w:pPr>
        <w:spacing w:line="264" w:lineRule="auto"/>
        <w:ind w:firstLine="360"/>
        <w:rPr>
          <w:rFonts w:ascii="Times New Roman" w:hAnsi="Times New Roman" w:cs="Times New Roman"/>
        </w:rPr>
      </w:pPr>
      <w:r w:rsidRPr="00CE1657">
        <w:rPr>
          <w:rFonts w:ascii="Times New Roman" w:hAnsi="Times New Roman" w:cs="Times New Roman"/>
        </w:rPr>
        <w:t xml:space="preserve">In summary, there </w:t>
      </w:r>
      <w:r w:rsidR="0084683E" w:rsidRPr="00CE1657">
        <w:rPr>
          <w:rFonts w:ascii="Times New Roman" w:hAnsi="Times New Roman" w:cs="Times New Roman"/>
        </w:rPr>
        <w:t xml:space="preserve">are </w:t>
      </w:r>
      <w:r w:rsidRPr="00CE1657">
        <w:rPr>
          <w:rFonts w:ascii="Times New Roman" w:hAnsi="Times New Roman" w:cs="Times New Roman"/>
        </w:rPr>
        <w:t xml:space="preserve">multiple </w:t>
      </w:r>
      <w:r w:rsidR="0084683E" w:rsidRPr="00CE1657">
        <w:rPr>
          <w:rFonts w:ascii="Times New Roman" w:hAnsi="Times New Roman" w:cs="Times New Roman"/>
        </w:rPr>
        <w:t xml:space="preserve">retired and </w:t>
      </w:r>
      <w:r w:rsidRPr="00CE1657">
        <w:rPr>
          <w:rFonts w:ascii="Times New Roman" w:hAnsi="Times New Roman" w:cs="Times New Roman"/>
        </w:rPr>
        <w:t xml:space="preserve">active multispectral satellite missions designed for </w:t>
      </w:r>
      <w:r w:rsidR="0084683E" w:rsidRPr="00CE1657">
        <w:rPr>
          <w:rFonts w:ascii="Times New Roman" w:hAnsi="Times New Roman" w:cs="Times New Roman"/>
        </w:rPr>
        <w:t>a range of</w:t>
      </w:r>
      <w:r w:rsidRPr="00CE1657">
        <w:rPr>
          <w:rFonts w:ascii="Times New Roman" w:hAnsi="Times New Roman" w:cs="Times New Roman"/>
        </w:rPr>
        <w:t xml:space="preserve"> spatial scales, revisit times, and scientific topics. NASA’s early ventures into Earth Obs</w:t>
      </w:r>
      <w:r w:rsidR="0084683E" w:rsidRPr="00CE1657">
        <w:rPr>
          <w:rFonts w:ascii="Times New Roman" w:hAnsi="Times New Roman" w:cs="Times New Roman"/>
        </w:rPr>
        <w:t>er</w:t>
      </w:r>
      <w:r w:rsidRPr="00CE1657">
        <w:rPr>
          <w:rFonts w:ascii="Times New Roman" w:hAnsi="Times New Roman" w:cs="Times New Roman"/>
        </w:rPr>
        <w:t xml:space="preserve">vation </w:t>
      </w:r>
      <w:r w:rsidR="0084683E" w:rsidRPr="00CE1657">
        <w:rPr>
          <w:rFonts w:ascii="Times New Roman" w:hAnsi="Times New Roman" w:cs="Times New Roman"/>
        </w:rPr>
        <w:t xml:space="preserve">began in the 1960s, with the 1970s seeing the birth of </w:t>
      </w:r>
      <w:r w:rsidR="00153486" w:rsidRPr="00CE1657">
        <w:rPr>
          <w:rFonts w:ascii="Times New Roman" w:hAnsi="Times New Roman" w:cs="Times New Roman"/>
        </w:rPr>
        <w:t>OC</w:t>
      </w:r>
      <w:r w:rsidR="0084683E" w:rsidRPr="00CE1657">
        <w:rPr>
          <w:rFonts w:ascii="Times New Roman" w:hAnsi="Times New Roman" w:cs="Times New Roman"/>
        </w:rPr>
        <w:t xml:space="preserve"> observations. The CZCS in the late 70s marked a significant advancement in marine remote sensing. This momentum continued with the launch of SeaWiFS in the 90s and later with MODIS in the late 90s. The </w:t>
      </w:r>
      <w:r w:rsidR="0084683E" w:rsidRPr="00CE1657">
        <w:rPr>
          <w:rFonts w:ascii="Times New Roman" w:hAnsi="Times New Roman" w:cs="Times New Roman"/>
        </w:rPr>
        <w:lastRenderedPageBreak/>
        <w:t xml:space="preserve">2010s witnessed the introduction of the VIIRS on multiple platforms, Europe’s Sentinel-2 and 3 series with OLCI and MSI, respectively, as well as OLI on Landsat-8, which has applicability in OC science. </w:t>
      </w:r>
    </w:p>
    <w:p w14:paraId="78411A41" w14:textId="77777777" w:rsidR="004B42D6" w:rsidRPr="00CE1657" w:rsidRDefault="004B42D6" w:rsidP="00054C9A">
      <w:pPr>
        <w:spacing w:line="264" w:lineRule="auto"/>
        <w:ind w:left="360"/>
        <w:rPr>
          <w:rFonts w:ascii="Times New Roman" w:hAnsi="Times New Roman" w:cs="Times New Roman"/>
        </w:rPr>
      </w:pPr>
    </w:p>
    <w:p w14:paraId="6EC3A113" w14:textId="76BDDE0E" w:rsidR="004B42D6" w:rsidRPr="00CE1657" w:rsidRDefault="004B42D6" w:rsidP="00054C9A">
      <w:pPr>
        <w:pStyle w:val="Heading2"/>
        <w:spacing w:line="264" w:lineRule="auto"/>
        <w:rPr>
          <w:rFonts w:ascii="Times New Roman" w:hAnsi="Times New Roman" w:cs="Times New Roman"/>
        </w:rPr>
      </w:pPr>
      <w:bookmarkStart w:id="32" w:name="_Toc146790368"/>
      <w:bookmarkStart w:id="33" w:name="_Toc146800766"/>
      <w:bookmarkStart w:id="34" w:name="_Toc146825336"/>
      <w:bookmarkStart w:id="35" w:name="_Toc148560291"/>
      <w:bookmarkStart w:id="36" w:name="_Toc150156874"/>
      <w:r w:rsidRPr="00CE1657">
        <w:rPr>
          <w:rFonts w:ascii="Times New Roman" w:hAnsi="Times New Roman" w:cs="Times New Roman"/>
        </w:rPr>
        <w:t>The SeaHawk/HawkEye</w:t>
      </w:r>
      <w:bookmarkEnd w:id="32"/>
      <w:bookmarkEnd w:id="33"/>
      <w:bookmarkEnd w:id="34"/>
      <w:bookmarkEnd w:id="35"/>
      <w:bookmarkEnd w:id="36"/>
      <w:r w:rsidR="00086484" w:rsidRPr="00CE1657">
        <w:rPr>
          <w:rFonts w:ascii="Times New Roman" w:hAnsi="Times New Roman" w:cs="Times New Roman"/>
        </w:rPr>
        <w:tab/>
      </w:r>
    </w:p>
    <w:p w14:paraId="5D2974E1" w14:textId="5D617A9D" w:rsidR="00B05378" w:rsidRPr="00CE1657" w:rsidRDefault="00086484" w:rsidP="00054C9A">
      <w:pPr>
        <w:spacing w:line="264" w:lineRule="auto"/>
        <w:ind w:firstLine="360"/>
        <w:rPr>
          <w:rFonts w:ascii="Times New Roman" w:hAnsi="Times New Roman" w:cs="Times New Roman"/>
        </w:rPr>
      </w:pPr>
      <w:r w:rsidRPr="00CE1657">
        <w:rPr>
          <w:rFonts w:ascii="Times New Roman" w:hAnsi="Times New Roman" w:cs="Times New Roman"/>
        </w:rPr>
        <w:t>The</w:t>
      </w:r>
      <w:r w:rsidR="00B05378" w:rsidRPr="00CE1657">
        <w:rPr>
          <w:rFonts w:ascii="Times New Roman" w:hAnsi="Times New Roman" w:cs="Times New Roman"/>
        </w:rPr>
        <w:t xml:space="preserve"> 2018-initiated </w:t>
      </w:r>
      <w:r w:rsidRPr="00CE1657">
        <w:rPr>
          <w:rFonts w:ascii="Times New Roman" w:hAnsi="Times New Roman" w:cs="Times New Roman"/>
        </w:rPr>
        <w:t xml:space="preserve">SeaHawk </w:t>
      </w:r>
      <w:r w:rsidR="00B05378" w:rsidRPr="00CE1657">
        <w:rPr>
          <w:rFonts w:ascii="Times New Roman" w:hAnsi="Times New Roman" w:cs="Times New Roman"/>
        </w:rPr>
        <w:t>CubeSat mission</w:t>
      </w:r>
      <w:r w:rsidRPr="00CE1657">
        <w:rPr>
          <w:rFonts w:ascii="Times New Roman" w:hAnsi="Times New Roman" w:cs="Times New Roman"/>
        </w:rPr>
        <w:t xml:space="preserve">, supported by Gene Feldman and </w:t>
      </w:r>
      <w:r w:rsidR="005154E7" w:rsidRPr="00CE1657">
        <w:rPr>
          <w:rFonts w:ascii="Times New Roman" w:hAnsi="Times New Roman" w:cs="Times New Roman"/>
        </w:rPr>
        <w:t xml:space="preserve">NASA’s </w:t>
      </w:r>
      <w:r w:rsidRPr="00CE1657">
        <w:rPr>
          <w:rFonts w:ascii="Times New Roman" w:hAnsi="Times New Roman" w:cs="Times New Roman"/>
        </w:rPr>
        <w:t xml:space="preserve">Ocean Biology Processing Group (OBPG), </w:t>
      </w:r>
      <w:r w:rsidR="00B05378" w:rsidRPr="00CE1657">
        <w:rPr>
          <w:rFonts w:ascii="Times New Roman" w:hAnsi="Times New Roman" w:cs="Times New Roman"/>
        </w:rPr>
        <w:t>epitomizes a transformative paradigm in OC</w:t>
      </w:r>
      <w:r w:rsidRPr="00CE1657">
        <w:rPr>
          <w:rFonts w:ascii="Times New Roman" w:hAnsi="Times New Roman" w:cs="Times New Roman"/>
        </w:rPr>
        <w:t xml:space="preserve"> remote sensing</w:t>
      </w:r>
      <w:r w:rsidR="00B05378" w:rsidRPr="00CE1657">
        <w:rPr>
          <w:rFonts w:ascii="Times New Roman" w:hAnsi="Times New Roman" w:cs="Times New Roman"/>
        </w:rPr>
        <w:t xml:space="preserve"> by pioneering cost-effective Earth Observation (EO) endeavors. The mission’s core instrument, the HawkEye sensor, created by Alan Holmes with Cloudland Instruments, redefines miniaturization in OC instruments.</w:t>
      </w:r>
    </w:p>
    <w:p w14:paraId="4A2CA55F" w14:textId="4D410E64" w:rsidR="00B05378" w:rsidRPr="00CE1657" w:rsidRDefault="00B05378" w:rsidP="00054C9A">
      <w:pPr>
        <w:spacing w:line="264" w:lineRule="auto"/>
        <w:ind w:firstLine="360"/>
        <w:rPr>
          <w:rFonts w:ascii="Times New Roman" w:hAnsi="Times New Roman" w:cs="Times New Roman"/>
        </w:rPr>
      </w:pPr>
      <w:r w:rsidRPr="00CE1657">
        <w:rPr>
          <w:rFonts w:ascii="Times New Roman" w:hAnsi="Times New Roman" w:cs="Times New Roman"/>
        </w:rPr>
        <w:t>Distinct from traditional EO satellites, SeaHawk’s design emphasizes efficiency. Its compact and lightweight stature of 10 x 10 x 30 cm</w:t>
      </w:r>
      <w:r w:rsidRPr="00CE1657">
        <w:rPr>
          <w:rFonts w:ascii="Times New Roman" w:hAnsi="Times New Roman" w:cs="Times New Roman"/>
          <w:vertAlign w:val="superscript"/>
        </w:rPr>
        <w:t>3</w:t>
      </w:r>
      <w:r w:rsidRPr="00CE1657">
        <w:rPr>
          <w:rFonts w:ascii="Times New Roman" w:hAnsi="Times New Roman" w:cs="Times New Roman"/>
        </w:rPr>
        <w:t xml:space="preserve"> </w:t>
      </w:r>
      <w:r w:rsidR="0043082E" w:rsidRPr="00CE1657">
        <w:rPr>
          <w:rFonts w:ascii="Times New Roman" w:hAnsi="Times New Roman" w:cs="Times New Roman"/>
        </w:rPr>
        <w:t xml:space="preserve">(3U) </w:t>
      </w:r>
      <w:r w:rsidRPr="00CE1657">
        <w:rPr>
          <w:rFonts w:ascii="Times New Roman" w:hAnsi="Times New Roman" w:cs="Times New Roman"/>
        </w:rPr>
        <w:t>and 3 kg weight stands in stark contrast to Orbview-1’s larger 50 x 50 x 200 cm</w:t>
      </w:r>
      <w:r w:rsidRPr="00CE1657">
        <w:rPr>
          <w:rFonts w:ascii="Times New Roman" w:hAnsi="Times New Roman" w:cs="Times New Roman"/>
          <w:vertAlign w:val="superscript"/>
        </w:rPr>
        <w:t>3</w:t>
      </w:r>
      <w:r w:rsidRPr="00CE1657">
        <w:rPr>
          <w:rFonts w:ascii="Times New Roman" w:hAnsi="Times New Roman" w:cs="Times New Roman"/>
        </w:rPr>
        <w:t xml:space="preserve"> frame and 309 kg weight. Furthermore, its rapid development span of two years and the </w:t>
      </w:r>
      <w:r w:rsidR="005154E7" w:rsidRPr="00CE1657">
        <w:rPr>
          <w:rFonts w:ascii="Times New Roman" w:hAnsi="Times New Roman" w:cs="Times New Roman"/>
        </w:rPr>
        <w:t xml:space="preserve">comparatively </w:t>
      </w:r>
      <w:r w:rsidRPr="00CE1657">
        <w:rPr>
          <w:rFonts w:ascii="Times New Roman" w:hAnsi="Times New Roman" w:cs="Times New Roman"/>
        </w:rPr>
        <w:t>modest budget of $</w:t>
      </w:r>
      <w:r w:rsidR="005154E7" w:rsidRPr="00CE1657">
        <w:rPr>
          <w:rFonts w:ascii="Times New Roman" w:hAnsi="Times New Roman" w:cs="Times New Roman"/>
        </w:rPr>
        <w:t>4</w:t>
      </w:r>
      <w:r w:rsidRPr="00CE1657">
        <w:rPr>
          <w:rFonts w:ascii="Times New Roman" w:hAnsi="Times New Roman" w:cs="Times New Roman"/>
        </w:rPr>
        <w:t xml:space="preserve"> million is significantly leaner compared to OrbView-1’s decade-long, $100 million undertaking (</w:t>
      </w:r>
      <w:hyperlink r:id="rId8" w:anchor="seahawk-1-cubesat-ocean-color-mission" w:history="1">
        <w:r w:rsidR="0043082E" w:rsidRPr="00CE1657">
          <w:rPr>
            <w:rStyle w:val="Hyperlink"/>
            <w:rFonts w:ascii="Times New Roman" w:hAnsi="Times New Roman" w:cs="Times New Roman"/>
          </w:rPr>
          <w:t>https://www.eoportal.org/satellite-missions/seahawk-1#seahawk-1-cubesat-ocean-color-mission</w:t>
        </w:r>
      </w:hyperlink>
      <w:r w:rsidRPr="00CE1657">
        <w:rPr>
          <w:rFonts w:ascii="Times New Roman" w:hAnsi="Times New Roman" w:cs="Times New Roman"/>
        </w:rPr>
        <w:t>).</w:t>
      </w:r>
    </w:p>
    <w:p w14:paraId="73F59EC1" w14:textId="6755E2B5" w:rsidR="00CE74D7" w:rsidRPr="00CE1657" w:rsidRDefault="00B05378" w:rsidP="00CE74D7">
      <w:pPr>
        <w:spacing w:line="264" w:lineRule="auto"/>
        <w:ind w:firstLine="360"/>
        <w:rPr>
          <w:rFonts w:ascii="Times New Roman" w:hAnsi="Times New Roman" w:cs="Times New Roman"/>
        </w:rPr>
      </w:pPr>
      <w:r w:rsidRPr="00CE1657">
        <w:rPr>
          <w:rFonts w:ascii="Times New Roman" w:hAnsi="Times New Roman" w:cs="Times New Roman"/>
        </w:rPr>
        <w:t xml:space="preserve">Notably, SeaHawk’s efficiency doesn’t </w:t>
      </w:r>
      <w:r w:rsidR="003B0A86" w:rsidRPr="00CE1657">
        <w:rPr>
          <w:rFonts w:ascii="Times New Roman" w:hAnsi="Times New Roman" w:cs="Times New Roman"/>
        </w:rPr>
        <w:t>sacrifice</w:t>
      </w:r>
      <w:r w:rsidRPr="00CE1657">
        <w:rPr>
          <w:rFonts w:ascii="Times New Roman" w:hAnsi="Times New Roman" w:cs="Times New Roman"/>
        </w:rPr>
        <w:t xml:space="preserve"> performance. The HawkEye instrument, despite its condensed 1U size</w:t>
      </w:r>
      <w:r w:rsidR="0043082E" w:rsidRPr="00CE1657">
        <w:rPr>
          <w:rFonts w:ascii="Times New Roman" w:hAnsi="Times New Roman" w:cs="Times New Roman"/>
        </w:rPr>
        <w:t xml:space="preserve"> (10 x 10 x 10 cm</w:t>
      </w:r>
      <w:r w:rsidR="0043082E" w:rsidRPr="00CE1657">
        <w:rPr>
          <w:rFonts w:ascii="Times New Roman" w:hAnsi="Times New Roman" w:cs="Times New Roman"/>
          <w:vertAlign w:val="superscript"/>
        </w:rPr>
        <w:t>3</w:t>
      </w:r>
      <w:r w:rsidR="0043082E" w:rsidRPr="00CE1657">
        <w:rPr>
          <w:rFonts w:ascii="Times New Roman" w:hAnsi="Times New Roman" w:cs="Times New Roman"/>
        </w:rPr>
        <w:t>)</w:t>
      </w:r>
      <w:r w:rsidRPr="00CE1657">
        <w:rPr>
          <w:rFonts w:ascii="Times New Roman" w:hAnsi="Times New Roman" w:cs="Times New Roman"/>
        </w:rPr>
        <w:t xml:space="preserve">, embodies an advanced sensor configuration with 4 linear arrays and 8 bands akin to SeaWiFS. It achieves an impressive </w:t>
      </w:r>
      <w:r w:rsidR="00CE74D7" w:rsidRPr="00CE1657">
        <w:rPr>
          <w:rFonts w:ascii="Times New Roman" w:hAnsi="Times New Roman" w:cs="Times New Roman"/>
        </w:rPr>
        <w:t xml:space="preserve">linear </w:t>
      </w:r>
      <w:r w:rsidRPr="00CE1657">
        <w:rPr>
          <w:rFonts w:ascii="Times New Roman" w:hAnsi="Times New Roman" w:cs="Times New Roman"/>
        </w:rPr>
        <w:t xml:space="preserve">spatial resolution of 120 m, an eightfold enhancement from </w:t>
      </w:r>
      <w:r w:rsidR="00DD31E0" w:rsidRPr="00CE1657">
        <w:rPr>
          <w:rFonts w:ascii="Times New Roman" w:hAnsi="Times New Roman" w:cs="Times New Roman"/>
        </w:rPr>
        <w:t>SeaWiFS</w:t>
      </w:r>
      <w:r w:rsidRPr="00CE1657">
        <w:rPr>
          <w:rFonts w:ascii="Times New Roman" w:hAnsi="Times New Roman" w:cs="Times New Roman"/>
        </w:rPr>
        <w:t xml:space="preserve"> 1</w:t>
      </w:r>
      <w:r w:rsidR="0043082E" w:rsidRPr="00CE1657">
        <w:rPr>
          <w:rFonts w:ascii="Times New Roman" w:hAnsi="Times New Roman" w:cs="Times New Roman"/>
        </w:rPr>
        <w:t>1</w:t>
      </w:r>
      <w:r w:rsidRPr="00CE1657">
        <w:rPr>
          <w:rFonts w:ascii="Times New Roman" w:hAnsi="Times New Roman" w:cs="Times New Roman"/>
        </w:rPr>
        <w:t>00 m</w:t>
      </w:r>
      <w:r w:rsidR="00CE74D7" w:rsidRPr="00CE1657">
        <w:rPr>
          <w:rFonts w:ascii="Times New Roman" w:hAnsi="Times New Roman" w:cs="Times New Roman"/>
        </w:rPr>
        <w:t>. When considering the area, this translates to a 70-fold improvement, as approximately 70 pixels of 120 x 120 m</w:t>
      </w:r>
      <w:r w:rsidR="00CE74D7" w:rsidRPr="00CE1657">
        <w:rPr>
          <w:rFonts w:ascii="Times New Roman" w:hAnsi="Times New Roman" w:cs="Times New Roman"/>
          <w:vertAlign w:val="superscript"/>
        </w:rPr>
        <w:t>2</w:t>
      </w:r>
      <w:r w:rsidR="00CE74D7" w:rsidRPr="00CE1657">
        <w:rPr>
          <w:rFonts w:ascii="Times New Roman" w:hAnsi="Times New Roman" w:cs="Times New Roman"/>
        </w:rPr>
        <w:t xml:space="preserve"> can fit into a single 1000 x 1000 m</w:t>
      </w:r>
      <w:r w:rsidR="00CE74D7" w:rsidRPr="00CE1657">
        <w:rPr>
          <w:rFonts w:ascii="Times New Roman" w:hAnsi="Times New Roman" w:cs="Times New Roman"/>
          <w:vertAlign w:val="superscript"/>
        </w:rPr>
        <w:t>2</w:t>
      </w:r>
      <w:r w:rsidR="00CE74D7" w:rsidRPr="00CE1657">
        <w:rPr>
          <w:rFonts w:ascii="Times New Roman" w:hAnsi="Times New Roman" w:cs="Times New Roman"/>
        </w:rPr>
        <w:t xml:space="preserve"> pixel of SeaWiFS. This highlights the significance of the HawkEye’s advancement, especially given the ocean’s inherent darkness, wherein up to </w:t>
      </w:r>
      <w:r w:rsidRPr="00CE1657">
        <w:rPr>
          <w:rFonts w:ascii="Times New Roman" w:hAnsi="Times New Roman" w:cs="Times New Roman"/>
        </w:rPr>
        <w:t xml:space="preserve">90% of light detected in some bands </w:t>
      </w:r>
      <w:r w:rsidR="00A15568" w:rsidRPr="00CE1657">
        <w:rPr>
          <w:rFonts w:ascii="Times New Roman" w:hAnsi="Times New Roman" w:cs="Times New Roman"/>
        </w:rPr>
        <w:t>over ocean scenes comes from other, non-ocean sources such as atmospheric particles</w:t>
      </w:r>
      <w:r w:rsidR="00CE74D7" w:rsidRPr="00CE1657">
        <w:rPr>
          <w:rFonts w:ascii="Times New Roman" w:hAnsi="Times New Roman" w:cs="Times New Roman"/>
        </w:rPr>
        <w:t>. Thus,</w:t>
      </w:r>
      <w:r w:rsidRPr="00CE1657">
        <w:rPr>
          <w:rFonts w:ascii="Times New Roman" w:hAnsi="Times New Roman" w:cs="Times New Roman"/>
        </w:rPr>
        <w:t xml:space="preserve"> maximizing</w:t>
      </w:r>
      <w:r w:rsidR="00CE74D7" w:rsidRPr="00CE1657">
        <w:rPr>
          <w:rFonts w:ascii="Times New Roman" w:hAnsi="Times New Roman" w:cs="Times New Roman"/>
        </w:rPr>
        <w:t xml:space="preserve"> the signal-to-noise ratio (</w:t>
      </w:r>
      <w:r w:rsidRPr="00CE1657">
        <w:rPr>
          <w:rFonts w:ascii="Times New Roman" w:hAnsi="Times New Roman" w:cs="Times New Roman"/>
        </w:rPr>
        <w:t>SNR</w:t>
      </w:r>
      <w:r w:rsidR="00CE74D7" w:rsidRPr="00CE1657">
        <w:rPr>
          <w:rFonts w:ascii="Times New Roman" w:hAnsi="Times New Roman" w:cs="Times New Roman"/>
        </w:rPr>
        <w:t>)</w:t>
      </w:r>
      <w:r w:rsidRPr="00CE1657">
        <w:rPr>
          <w:rFonts w:ascii="Times New Roman" w:hAnsi="Times New Roman" w:cs="Times New Roman"/>
        </w:rPr>
        <w:t xml:space="preserve"> is paramount</w:t>
      </w:r>
      <w:r w:rsidR="00CE74D7" w:rsidRPr="00CE1657">
        <w:rPr>
          <w:rFonts w:ascii="Times New Roman" w:hAnsi="Times New Roman" w:cs="Times New Roman"/>
        </w:rPr>
        <w:t xml:space="preserve"> </w:t>
      </w:r>
      <w:r w:rsidRPr="00CE1657">
        <w:rPr>
          <w:rFonts w:ascii="Times New Roman" w:hAnsi="Times New Roman" w:cs="Times New Roman"/>
        </w:rPr>
        <w:t>(Holmes et al., 2018).</w:t>
      </w:r>
      <w:r w:rsidR="008E0C27" w:rsidRPr="00CE1657">
        <w:rPr>
          <w:rFonts w:ascii="Times New Roman" w:hAnsi="Times New Roman" w:cs="Times New Roman"/>
        </w:rPr>
        <w:t xml:space="preserve"> </w:t>
      </w:r>
    </w:p>
    <w:p w14:paraId="0196C9A6" w14:textId="0B89A34C" w:rsidR="00314F06" w:rsidRPr="00CE1657" w:rsidRDefault="00B05378" w:rsidP="00054C9A">
      <w:pPr>
        <w:spacing w:line="264" w:lineRule="auto"/>
        <w:ind w:firstLine="360"/>
        <w:rPr>
          <w:rFonts w:ascii="Times New Roman" w:hAnsi="Times New Roman" w:cs="Times New Roman"/>
        </w:rPr>
      </w:pPr>
      <w:r w:rsidRPr="00CE1657">
        <w:rPr>
          <w:rFonts w:ascii="Times New Roman" w:hAnsi="Times New Roman" w:cs="Times New Roman"/>
        </w:rPr>
        <w:t>HawkEye, with its superior spatial resolution</w:t>
      </w:r>
      <w:r w:rsidR="00A15568" w:rsidRPr="00CE1657">
        <w:rPr>
          <w:rFonts w:ascii="Times New Roman" w:hAnsi="Times New Roman" w:cs="Times New Roman"/>
        </w:rPr>
        <w:t xml:space="preserve"> </w:t>
      </w:r>
      <w:r w:rsidR="00BC6037">
        <w:rPr>
          <w:rFonts w:ascii="Times New Roman" w:hAnsi="Times New Roman" w:cs="Times New Roman"/>
        </w:rPr>
        <w:t xml:space="preserve">and </w:t>
      </w:r>
      <w:r w:rsidR="00A15568" w:rsidRPr="00CE1657">
        <w:rPr>
          <w:rFonts w:ascii="Times New Roman" w:hAnsi="Times New Roman" w:cs="Times New Roman"/>
        </w:rPr>
        <w:t>SeaWiFS-class spectral quality</w:t>
      </w:r>
      <w:r w:rsidRPr="00CE1657">
        <w:rPr>
          <w:rFonts w:ascii="Times New Roman" w:hAnsi="Times New Roman" w:cs="Times New Roman"/>
        </w:rPr>
        <w:t>, bridges th</w:t>
      </w:r>
      <w:r w:rsidR="008C61CD" w:rsidRPr="00CE1657">
        <w:rPr>
          <w:rFonts w:ascii="Times New Roman" w:hAnsi="Times New Roman" w:cs="Times New Roman"/>
        </w:rPr>
        <w:t xml:space="preserve">e </w:t>
      </w:r>
      <w:r w:rsidRPr="00CE1657">
        <w:rPr>
          <w:rFonts w:ascii="Times New Roman" w:hAnsi="Times New Roman" w:cs="Times New Roman"/>
        </w:rPr>
        <w:t>gap</w:t>
      </w:r>
      <w:r w:rsidR="008C61CD" w:rsidRPr="00CE1657">
        <w:rPr>
          <w:rFonts w:ascii="Times New Roman" w:hAnsi="Times New Roman" w:cs="Times New Roman"/>
        </w:rPr>
        <w:t xml:space="preserve"> between open and coastal ocean remote sensing</w:t>
      </w:r>
      <w:r w:rsidRPr="00CE1657">
        <w:rPr>
          <w:rFonts w:ascii="Times New Roman" w:hAnsi="Times New Roman" w:cs="Times New Roman"/>
        </w:rPr>
        <w:t xml:space="preserve">. Its spectral alignment with SeaWiFS ensures data consistency, but its nimble, cost-effective design, rooted in CubeSat technology and off-the-shelf commercial components, signifies technological progress. Thus, HawkEye doesn’t supplant missions like SeaWiFS; it augments them, offering a more granular perspective of intricate marine ecosystems. With the promise of scalability through potential constellation launches, SeaHawk delineates a promising trajectory for affordable, </w:t>
      </w:r>
      <w:r w:rsidR="0026208B" w:rsidRPr="00CE1657">
        <w:rPr>
          <w:rFonts w:ascii="Times New Roman" w:hAnsi="Times New Roman" w:cs="Times New Roman"/>
        </w:rPr>
        <w:t>high-resolution</w:t>
      </w:r>
      <w:r w:rsidRPr="00CE1657">
        <w:rPr>
          <w:rFonts w:ascii="Times New Roman" w:hAnsi="Times New Roman" w:cs="Times New Roman"/>
        </w:rPr>
        <w:t xml:space="preserve"> marine monitoring endeavors (Jeffrey et al., 2018)</w:t>
      </w:r>
    </w:p>
    <w:p w14:paraId="04227720" w14:textId="77777777" w:rsidR="00AE0261" w:rsidRPr="00CE1657" w:rsidRDefault="00AE0261" w:rsidP="00054C9A">
      <w:pPr>
        <w:spacing w:line="264" w:lineRule="auto"/>
        <w:rPr>
          <w:rFonts w:ascii="Times New Roman" w:hAnsi="Times New Roman" w:cs="Times New Roman"/>
        </w:rPr>
      </w:pPr>
    </w:p>
    <w:p w14:paraId="41106700" w14:textId="2BE95133" w:rsidR="000F0F82" w:rsidRPr="00CE1657" w:rsidRDefault="000F0F82" w:rsidP="00054C9A">
      <w:pPr>
        <w:pStyle w:val="Heading2"/>
        <w:spacing w:line="264" w:lineRule="auto"/>
        <w:rPr>
          <w:rFonts w:ascii="Times New Roman" w:hAnsi="Times New Roman" w:cs="Times New Roman"/>
        </w:rPr>
      </w:pPr>
      <w:bookmarkStart w:id="37" w:name="_Toc146790369"/>
      <w:bookmarkStart w:id="38" w:name="_Toc146800767"/>
      <w:bookmarkStart w:id="39" w:name="_Toc146825337"/>
      <w:bookmarkStart w:id="40" w:name="_Toc148560292"/>
      <w:bookmarkStart w:id="41" w:name="_Toc150156875"/>
      <w:r w:rsidRPr="00CE1657">
        <w:rPr>
          <w:rFonts w:ascii="Times New Roman" w:hAnsi="Times New Roman" w:cs="Times New Roman"/>
        </w:rPr>
        <w:t>Atmospheric Correction</w:t>
      </w:r>
      <w:bookmarkEnd w:id="37"/>
      <w:bookmarkEnd w:id="38"/>
      <w:bookmarkEnd w:id="39"/>
      <w:bookmarkEnd w:id="40"/>
      <w:bookmarkEnd w:id="41"/>
      <w:r w:rsidR="00B736EC" w:rsidRPr="00CE1657">
        <w:rPr>
          <w:rFonts w:ascii="Times New Roman" w:hAnsi="Times New Roman" w:cs="Times New Roman"/>
        </w:rPr>
        <w:t xml:space="preserve"> </w:t>
      </w:r>
    </w:p>
    <w:p w14:paraId="7B132F0F" w14:textId="541E612B" w:rsidR="008819B9" w:rsidRPr="00CE1657" w:rsidRDefault="00732FBA" w:rsidP="00054C9A">
      <w:pPr>
        <w:spacing w:line="264" w:lineRule="auto"/>
        <w:ind w:firstLine="360"/>
        <w:rPr>
          <w:rFonts w:ascii="Times New Roman" w:hAnsi="Times New Roman" w:cs="Times New Roman"/>
        </w:rPr>
      </w:pPr>
      <w:r w:rsidRPr="00CE1657">
        <w:rPr>
          <w:rFonts w:ascii="Times New Roman" w:hAnsi="Times New Roman" w:cs="Times New Roman"/>
        </w:rPr>
        <w:t>Atmospheric</w:t>
      </w:r>
      <w:r w:rsidR="009E2166" w:rsidRPr="00CE1657">
        <w:rPr>
          <w:rFonts w:ascii="Times New Roman" w:hAnsi="Times New Roman" w:cs="Times New Roman"/>
        </w:rPr>
        <w:t xml:space="preserve"> correction </w:t>
      </w:r>
      <w:r w:rsidR="00B05378" w:rsidRPr="00CE1657">
        <w:rPr>
          <w:rFonts w:ascii="Times New Roman" w:hAnsi="Times New Roman" w:cs="Times New Roman"/>
        </w:rPr>
        <w:t xml:space="preserve">(AC) </w:t>
      </w:r>
      <w:r w:rsidR="009E2166" w:rsidRPr="00CE1657">
        <w:rPr>
          <w:rFonts w:ascii="Times New Roman" w:hAnsi="Times New Roman" w:cs="Times New Roman"/>
        </w:rPr>
        <w:t>serves as a</w:t>
      </w:r>
      <w:r w:rsidRPr="00CE1657">
        <w:rPr>
          <w:rFonts w:ascii="Times New Roman" w:hAnsi="Times New Roman" w:cs="Times New Roman"/>
        </w:rPr>
        <w:t xml:space="preserve"> crucial </w:t>
      </w:r>
      <w:r w:rsidR="009E2166" w:rsidRPr="00CE1657">
        <w:rPr>
          <w:rFonts w:ascii="Times New Roman" w:hAnsi="Times New Roman" w:cs="Times New Roman"/>
        </w:rPr>
        <w:t xml:space="preserve">computational </w:t>
      </w:r>
      <w:r w:rsidRPr="00CE1657">
        <w:rPr>
          <w:rFonts w:ascii="Times New Roman" w:hAnsi="Times New Roman" w:cs="Times New Roman"/>
        </w:rPr>
        <w:t>step</w:t>
      </w:r>
      <w:r w:rsidR="00B736EC" w:rsidRPr="00CE1657">
        <w:rPr>
          <w:rFonts w:ascii="Times New Roman" w:hAnsi="Times New Roman" w:cs="Times New Roman"/>
        </w:rPr>
        <w:t xml:space="preserve"> </w:t>
      </w:r>
      <w:r w:rsidR="00B05378" w:rsidRPr="00CE1657">
        <w:rPr>
          <w:rFonts w:ascii="Times New Roman" w:hAnsi="Times New Roman" w:cs="Times New Roman"/>
        </w:rPr>
        <w:t xml:space="preserve">for </w:t>
      </w:r>
      <w:r w:rsidR="00B736EC" w:rsidRPr="00CE1657">
        <w:rPr>
          <w:rFonts w:ascii="Times New Roman" w:hAnsi="Times New Roman" w:cs="Times New Roman"/>
        </w:rPr>
        <w:t xml:space="preserve">ensuring that </w:t>
      </w:r>
      <w:r w:rsidR="00B05378" w:rsidRPr="00CE1657">
        <w:rPr>
          <w:rFonts w:ascii="Times New Roman" w:hAnsi="Times New Roman" w:cs="Times New Roman"/>
        </w:rPr>
        <w:t>bio-optical models and pigment algorithms harness oceanic conditions without atmospheric interferences</w:t>
      </w:r>
      <w:r w:rsidR="00B736EC" w:rsidRPr="00CE1657">
        <w:rPr>
          <w:rFonts w:ascii="Times New Roman" w:hAnsi="Times New Roman" w:cs="Times New Roman"/>
        </w:rPr>
        <w:t>.</w:t>
      </w:r>
      <w:r w:rsidR="00C21E68" w:rsidRPr="00CE1657">
        <w:rPr>
          <w:rFonts w:ascii="Times New Roman" w:hAnsi="Times New Roman" w:cs="Times New Roman"/>
        </w:rPr>
        <w:t xml:space="preserve"> </w:t>
      </w:r>
      <w:r w:rsidR="007C6971" w:rsidRPr="00CE1657">
        <w:rPr>
          <w:rFonts w:ascii="Times New Roman" w:hAnsi="Times New Roman" w:cs="Times New Roman"/>
        </w:rPr>
        <w:t>Optical remote sensing is heavily influenced by atmospheric elements, altering the spectral attributes of the radiation received by remote sensors. Since the radiation travels through the atmosphere twice</w:t>
      </w:r>
      <w:r w:rsidR="008819B9" w:rsidRPr="00CE1657">
        <w:rPr>
          <w:rFonts w:ascii="Times New Roman" w:hAnsi="Times New Roman" w:cs="Times New Roman"/>
        </w:rPr>
        <w:t xml:space="preserve"> – once from the sun to the target and back to the image sensor – events like </w:t>
      </w:r>
      <w:r w:rsidR="008819B9" w:rsidRPr="00CE1657">
        <w:rPr>
          <w:rFonts w:ascii="Times New Roman" w:hAnsi="Times New Roman" w:cs="Times New Roman"/>
        </w:rPr>
        <w:lastRenderedPageBreak/>
        <w:t xml:space="preserve">absorption and scattering at varied wavelengths modify the observed signal. Up to </w:t>
      </w:r>
      <w:r w:rsidR="00C21E68" w:rsidRPr="00CE1657">
        <w:rPr>
          <w:rFonts w:ascii="Times New Roman" w:hAnsi="Times New Roman" w:cs="Times New Roman"/>
        </w:rPr>
        <w:t xml:space="preserve"> 90% of this </w:t>
      </w:r>
      <w:r w:rsidR="008819B9" w:rsidRPr="00CE1657">
        <w:rPr>
          <w:rFonts w:ascii="Times New Roman" w:hAnsi="Times New Roman" w:cs="Times New Roman"/>
        </w:rPr>
        <w:t xml:space="preserve">detected </w:t>
      </w:r>
      <w:r w:rsidR="00C21E68" w:rsidRPr="00CE1657">
        <w:rPr>
          <w:rFonts w:ascii="Times New Roman" w:hAnsi="Times New Roman" w:cs="Times New Roman"/>
        </w:rPr>
        <w:t xml:space="preserve">signal </w:t>
      </w:r>
      <w:r w:rsidR="008819B9" w:rsidRPr="00CE1657">
        <w:rPr>
          <w:rFonts w:ascii="Times New Roman" w:hAnsi="Times New Roman" w:cs="Times New Roman"/>
        </w:rPr>
        <w:t xml:space="preserve">might arise from atmospheric factors, emphasizing the importance of accurately extracting the inherent aquatic signal </w:t>
      </w:r>
      <w:r w:rsidR="007C6971" w:rsidRPr="00CE1657">
        <w:rPr>
          <w:rFonts w:ascii="Times New Roman" w:hAnsi="Times New Roman" w:cs="Times New Roman"/>
        </w:rPr>
        <w:t>(IOCCG, 2010).</w:t>
      </w:r>
      <w:r w:rsidRPr="00CE1657">
        <w:rPr>
          <w:rFonts w:ascii="Times New Roman" w:hAnsi="Times New Roman" w:cs="Times New Roman"/>
        </w:rPr>
        <w:t xml:space="preserve"> </w:t>
      </w:r>
    </w:p>
    <w:p w14:paraId="69A3D9D1" w14:textId="62025CDC" w:rsidR="00732FBA" w:rsidRPr="00CE1657" w:rsidRDefault="008819B9" w:rsidP="008819B9">
      <w:pPr>
        <w:spacing w:line="264" w:lineRule="auto"/>
        <w:ind w:firstLine="360"/>
        <w:rPr>
          <w:rFonts w:ascii="Times New Roman" w:hAnsi="Times New Roman" w:cs="Times New Roman"/>
        </w:rPr>
      </w:pPr>
      <w:r w:rsidRPr="00CE1657">
        <w:rPr>
          <w:rFonts w:ascii="Times New Roman" w:hAnsi="Times New Roman" w:cs="Times New Roman"/>
        </w:rPr>
        <w:t xml:space="preserve">Before AC, satellite sensors detect a top-of-atmosphere (TOA) signal comprising photons from both aquatic and atmospheric origins. </w:t>
      </w:r>
      <w:r w:rsidR="00B05378" w:rsidRPr="00CE1657">
        <w:rPr>
          <w:rFonts w:ascii="Times New Roman" w:hAnsi="Times New Roman" w:cs="Times New Roman"/>
        </w:rPr>
        <w:t>T</w:t>
      </w:r>
      <w:r w:rsidR="00C21E68" w:rsidRPr="00CE1657">
        <w:rPr>
          <w:rFonts w:ascii="Times New Roman" w:hAnsi="Times New Roman" w:cs="Times New Roman"/>
        </w:rPr>
        <w:t>he AC</w:t>
      </w:r>
      <w:r w:rsidR="00B05378" w:rsidRPr="00CE1657">
        <w:rPr>
          <w:rFonts w:ascii="Times New Roman" w:hAnsi="Times New Roman" w:cs="Times New Roman"/>
        </w:rPr>
        <w:t xml:space="preserve"> process distills the</w:t>
      </w:r>
      <w:r w:rsidR="009E2166" w:rsidRPr="00CE1657">
        <w:rPr>
          <w:rFonts w:ascii="Times New Roman" w:hAnsi="Times New Roman" w:cs="Times New Roman"/>
        </w:rPr>
        <w:t xml:space="preserve"> water leaving radiance </w:t>
      </w:r>
      <w:r w:rsidR="00B05378" w:rsidRPr="00CE1657">
        <w:rPr>
          <w:rFonts w:ascii="Times New Roman" w:hAnsi="Times New Roman" w:cs="Times New Roman"/>
        </w:rPr>
        <w:t>(</w:t>
      </w:r>
      <w:r w:rsidR="009E2166" w:rsidRPr="00CE1657">
        <w:rPr>
          <w:rFonts w:ascii="Times New Roman" w:hAnsi="Times New Roman" w:cs="Times New Roman"/>
        </w:rPr>
        <w:t>L</w:t>
      </w:r>
      <w:r w:rsidR="009E2166" w:rsidRPr="00CE1657">
        <w:rPr>
          <w:rFonts w:ascii="Times New Roman" w:hAnsi="Times New Roman" w:cs="Times New Roman"/>
          <w:vertAlign w:val="subscript"/>
        </w:rPr>
        <w:t>w</w:t>
      </w:r>
      <w:r w:rsidR="00B05378" w:rsidRPr="00CE1657">
        <w:rPr>
          <w:rFonts w:ascii="Times New Roman" w:hAnsi="Times New Roman" w:cs="Times New Roman"/>
        </w:rPr>
        <w:t>)</w:t>
      </w:r>
      <w:r w:rsidR="009E2166" w:rsidRPr="00CE1657">
        <w:rPr>
          <w:rFonts w:ascii="Times New Roman" w:hAnsi="Times New Roman" w:cs="Times New Roman"/>
          <w:vertAlign w:val="subscript"/>
        </w:rPr>
        <w:t xml:space="preserve"> </w:t>
      </w:r>
      <w:r w:rsidR="009E2166" w:rsidRPr="00CE1657">
        <w:rPr>
          <w:rFonts w:ascii="Times New Roman" w:hAnsi="Times New Roman" w:cs="Times New Roman"/>
        </w:rPr>
        <w:t xml:space="preserve">from the </w:t>
      </w:r>
      <w:r w:rsidR="00C62F73" w:rsidRPr="00CE1657">
        <w:rPr>
          <w:rFonts w:ascii="Times New Roman" w:hAnsi="Times New Roman" w:cs="Times New Roman"/>
        </w:rPr>
        <w:t xml:space="preserve">total radiance </w:t>
      </w:r>
      <w:r w:rsidR="00B05378" w:rsidRPr="00CE1657">
        <w:rPr>
          <w:rFonts w:ascii="Times New Roman" w:hAnsi="Times New Roman" w:cs="Times New Roman"/>
        </w:rPr>
        <w:t>(</w:t>
      </w:r>
      <w:r w:rsidR="009E2166" w:rsidRPr="00CE1657">
        <w:rPr>
          <w:rFonts w:ascii="Times New Roman" w:hAnsi="Times New Roman" w:cs="Times New Roman"/>
        </w:rPr>
        <w:t>L</w:t>
      </w:r>
      <w:r w:rsidR="00C62F73" w:rsidRPr="00CE1657">
        <w:rPr>
          <w:rFonts w:ascii="Times New Roman" w:hAnsi="Times New Roman" w:cs="Times New Roman"/>
          <w:vertAlign w:val="subscript"/>
        </w:rPr>
        <w:t>t</w:t>
      </w:r>
      <w:r w:rsidR="00B05378" w:rsidRPr="00CE1657">
        <w:rPr>
          <w:rFonts w:ascii="Times New Roman" w:hAnsi="Times New Roman" w:cs="Times New Roman"/>
        </w:rPr>
        <w:t>) registered by the sat</w:t>
      </w:r>
      <w:r w:rsidR="009E2166" w:rsidRPr="00CE1657">
        <w:rPr>
          <w:rFonts w:ascii="Times New Roman" w:hAnsi="Times New Roman" w:cs="Times New Roman"/>
        </w:rPr>
        <w:t>ellite sensor</w:t>
      </w:r>
      <w:r w:rsidR="00C62F73" w:rsidRPr="00CE1657">
        <w:rPr>
          <w:rFonts w:ascii="Times New Roman" w:hAnsi="Times New Roman" w:cs="Times New Roman"/>
        </w:rPr>
        <w:t xml:space="preserve"> at the </w:t>
      </w:r>
      <w:r w:rsidRPr="00CE1657">
        <w:rPr>
          <w:rFonts w:ascii="Times New Roman" w:hAnsi="Times New Roman" w:cs="Times New Roman"/>
        </w:rPr>
        <w:t>TOA</w:t>
      </w:r>
      <w:r w:rsidR="009E2166" w:rsidRPr="00CE1657">
        <w:rPr>
          <w:rFonts w:ascii="Times New Roman" w:hAnsi="Times New Roman" w:cs="Times New Roman"/>
        </w:rPr>
        <w:t xml:space="preserve">. </w:t>
      </w:r>
      <w:r w:rsidRPr="00CE1657">
        <w:rPr>
          <w:rFonts w:ascii="Times New Roman" w:hAnsi="Times New Roman" w:cs="Times New Roman"/>
        </w:rPr>
        <w:t xml:space="preserve">This extraction is vital, considering </w:t>
      </w:r>
      <w:r w:rsidR="00B05378" w:rsidRPr="00CE1657">
        <w:rPr>
          <w:rFonts w:ascii="Times New Roman" w:hAnsi="Times New Roman" w:cs="Times New Roman"/>
        </w:rPr>
        <w:t xml:space="preserve">the intricate </w:t>
      </w:r>
      <w:r w:rsidRPr="00CE1657">
        <w:rPr>
          <w:rFonts w:ascii="Times New Roman" w:hAnsi="Times New Roman" w:cs="Times New Roman"/>
        </w:rPr>
        <w:t>interactions</w:t>
      </w:r>
      <w:r w:rsidR="00B05378" w:rsidRPr="00CE1657">
        <w:rPr>
          <w:rFonts w:ascii="Times New Roman" w:hAnsi="Times New Roman" w:cs="Times New Roman"/>
        </w:rPr>
        <w:t xml:space="preserve"> between solar </w:t>
      </w:r>
      <w:r w:rsidR="009E2166" w:rsidRPr="00CE1657">
        <w:rPr>
          <w:rFonts w:ascii="Times New Roman" w:hAnsi="Times New Roman" w:cs="Times New Roman"/>
        </w:rPr>
        <w:t>radiation and Earth’s atmosphere,</w:t>
      </w:r>
      <w:r w:rsidRPr="00CE1657">
        <w:rPr>
          <w:rFonts w:ascii="Times New Roman" w:hAnsi="Times New Roman" w:cs="Times New Roman"/>
        </w:rPr>
        <w:t xml:space="preserve"> which</w:t>
      </w:r>
      <w:r w:rsidR="009E2166" w:rsidRPr="00CE1657">
        <w:rPr>
          <w:rFonts w:ascii="Times New Roman" w:hAnsi="Times New Roman" w:cs="Times New Roman"/>
        </w:rPr>
        <w:t xml:space="preserve"> </w:t>
      </w:r>
      <w:r w:rsidR="00B05378" w:rsidRPr="00CE1657">
        <w:rPr>
          <w:rFonts w:ascii="Times New Roman" w:hAnsi="Times New Roman" w:cs="Times New Roman"/>
        </w:rPr>
        <w:t>influenc</w:t>
      </w:r>
      <w:r w:rsidRPr="00CE1657">
        <w:rPr>
          <w:rFonts w:ascii="Times New Roman" w:hAnsi="Times New Roman" w:cs="Times New Roman"/>
        </w:rPr>
        <w:t>es</w:t>
      </w:r>
      <w:r w:rsidR="00B05378" w:rsidRPr="00CE1657">
        <w:rPr>
          <w:rFonts w:ascii="Times New Roman" w:hAnsi="Times New Roman" w:cs="Times New Roman"/>
        </w:rPr>
        <w:t xml:space="preserve"> the light’s trajectory and </w:t>
      </w:r>
      <w:r w:rsidR="009E2166" w:rsidRPr="00CE1657">
        <w:rPr>
          <w:rFonts w:ascii="Times New Roman" w:hAnsi="Times New Roman" w:cs="Times New Roman"/>
        </w:rPr>
        <w:t>characteristics reach</w:t>
      </w:r>
      <w:r w:rsidR="00B05378" w:rsidRPr="00CE1657">
        <w:rPr>
          <w:rFonts w:ascii="Times New Roman" w:hAnsi="Times New Roman" w:cs="Times New Roman"/>
        </w:rPr>
        <w:t>ing</w:t>
      </w:r>
      <w:r w:rsidR="009E2166" w:rsidRPr="00CE1657">
        <w:rPr>
          <w:rFonts w:ascii="Times New Roman" w:hAnsi="Times New Roman" w:cs="Times New Roman"/>
        </w:rPr>
        <w:t xml:space="preserve"> satellite </w:t>
      </w:r>
      <w:r w:rsidR="00B05378" w:rsidRPr="00CE1657">
        <w:rPr>
          <w:rFonts w:ascii="Times New Roman" w:hAnsi="Times New Roman" w:cs="Times New Roman"/>
        </w:rPr>
        <w:t>sensors</w:t>
      </w:r>
      <w:r w:rsidR="009E2166" w:rsidRPr="00CE1657">
        <w:rPr>
          <w:rFonts w:ascii="Times New Roman" w:hAnsi="Times New Roman" w:cs="Times New Roman"/>
        </w:rPr>
        <w:t>.</w:t>
      </w:r>
      <w:r w:rsidR="00B05378" w:rsidRPr="00CE1657">
        <w:rPr>
          <w:rFonts w:ascii="Times New Roman" w:hAnsi="Times New Roman" w:cs="Times New Roman"/>
        </w:rPr>
        <w:t xml:space="preserve"> Inaccurate AC can severely compromise the veracity of OC mission outputs.</w:t>
      </w:r>
      <w:r w:rsidR="009E2166" w:rsidRPr="00CE1657">
        <w:rPr>
          <w:rFonts w:ascii="Times New Roman" w:hAnsi="Times New Roman" w:cs="Times New Roman"/>
        </w:rPr>
        <w:t xml:space="preserve"> </w:t>
      </w:r>
    </w:p>
    <w:p w14:paraId="28578F4D" w14:textId="77777777" w:rsidR="00B05378" w:rsidRPr="00CE1657" w:rsidRDefault="00B05378" w:rsidP="00054C9A">
      <w:pPr>
        <w:spacing w:line="264" w:lineRule="auto"/>
        <w:ind w:firstLine="360"/>
        <w:rPr>
          <w:rFonts w:ascii="Times New Roman" w:hAnsi="Times New Roman" w:cs="Times New Roman"/>
        </w:rPr>
      </w:pPr>
    </w:p>
    <w:p w14:paraId="13A86D6F" w14:textId="5733F2C4" w:rsidR="00732FBA" w:rsidRPr="00CE1657" w:rsidRDefault="009E2166" w:rsidP="00054C9A">
      <w:pPr>
        <w:spacing w:line="264" w:lineRule="auto"/>
        <w:ind w:firstLine="360"/>
        <w:rPr>
          <w:rFonts w:ascii="Times New Roman" w:hAnsi="Times New Roman" w:cs="Times New Roman"/>
        </w:rPr>
      </w:pPr>
      <w:r w:rsidRPr="00CE1657">
        <w:rPr>
          <w:rFonts w:ascii="Times New Roman" w:hAnsi="Times New Roman" w:cs="Times New Roman"/>
        </w:rPr>
        <w:t xml:space="preserve">The </w:t>
      </w:r>
      <w:r w:rsidR="00732FBA" w:rsidRPr="00CE1657">
        <w:rPr>
          <w:rFonts w:ascii="Times New Roman" w:hAnsi="Times New Roman" w:cs="Times New Roman"/>
        </w:rPr>
        <w:t>observed</w:t>
      </w:r>
      <w:r w:rsidR="006A5DB3" w:rsidRPr="00CE1657">
        <w:rPr>
          <w:rFonts w:ascii="Times New Roman" w:hAnsi="Times New Roman" w:cs="Times New Roman"/>
        </w:rPr>
        <w:t xml:space="preserve"> </w:t>
      </w:r>
      <w:r w:rsidRPr="00CE1657">
        <w:rPr>
          <w:rFonts w:ascii="Times New Roman" w:hAnsi="Times New Roman" w:cs="Times New Roman"/>
        </w:rPr>
        <w:t>upwelling radiance</w:t>
      </w:r>
      <w:r w:rsidR="006A5DB3" w:rsidRPr="00CE1657">
        <w:rPr>
          <w:rFonts w:ascii="Times New Roman" w:hAnsi="Times New Roman" w:cs="Times New Roman"/>
        </w:rPr>
        <w:t xml:space="preserve"> </w:t>
      </w:r>
      <w:r w:rsidR="00B05378" w:rsidRPr="00CE1657">
        <w:rPr>
          <w:rFonts w:ascii="Times New Roman" w:hAnsi="Times New Roman" w:cs="Times New Roman"/>
        </w:rPr>
        <w:t>(</w:t>
      </w:r>
      <w:r w:rsidR="006A5DB3" w:rsidRPr="00CE1657">
        <w:rPr>
          <w:rFonts w:ascii="Times New Roman" w:hAnsi="Times New Roman" w:cs="Times New Roman"/>
        </w:rPr>
        <w:t>L</w:t>
      </w:r>
      <w:r w:rsidR="006A5DB3" w:rsidRPr="00CE1657">
        <w:rPr>
          <w:rFonts w:ascii="Times New Roman" w:hAnsi="Times New Roman" w:cs="Times New Roman"/>
          <w:vertAlign w:val="subscript"/>
        </w:rPr>
        <w:t>u</w:t>
      </w:r>
      <w:r w:rsidR="00B05378" w:rsidRPr="00CE1657">
        <w:rPr>
          <w:rFonts w:ascii="Times New Roman" w:hAnsi="Times New Roman" w:cs="Times New Roman"/>
        </w:rPr>
        <w:t>)</w:t>
      </w:r>
      <w:r w:rsidRPr="00CE1657">
        <w:rPr>
          <w:rFonts w:ascii="Times New Roman" w:hAnsi="Times New Roman" w:cs="Times New Roman"/>
        </w:rPr>
        <w:t xml:space="preserve"> </w:t>
      </w:r>
      <w:r w:rsidR="00732FBA" w:rsidRPr="00CE1657">
        <w:rPr>
          <w:rFonts w:ascii="Times New Roman" w:hAnsi="Times New Roman" w:cs="Times New Roman"/>
        </w:rPr>
        <w:t>is a</w:t>
      </w:r>
      <w:r w:rsidR="00B05378" w:rsidRPr="00CE1657">
        <w:rPr>
          <w:rFonts w:ascii="Times New Roman" w:hAnsi="Times New Roman" w:cs="Times New Roman"/>
        </w:rPr>
        <w:t>n amalgamation of:</w:t>
      </w:r>
    </w:p>
    <w:p w14:paraId="0D6AFDDC" w14:textId="667DE60E" w:rsidR="00732FBA" w:rsidRPr="00CE1657" w:rsidRDefault="00B05378" w:rsidP="00054C9A">
      <w:pPr>
        <w:pStyle w:val="ListParagraph"/>
        <w:numPr>
          <w:ilvl w:val="0"/>
          <w:numId w:val="10"/>
        </w:numPr>
        <w:spacing w:line="264" w:lineRule="auto"/>
        <w:rPr>
          <w:rFonts w:ascii="Times New Roman" w:hAnsi="Times New Roman" w:cs="Times New Roman"/>
        </w:rPr>
      </w:pPr>
      <w:r w:rsidRPr="00CE1657">
        <w:rPr>
          <w:rFonts w:ascii="Times New Roman" w:hAnsi="Times New Roman" w:cs="Times New Roman"/>
        </w:rPr>
        <w:t>L</w:t>
      </w:r>
      <w:r w:rsidRPr="00CE1657">
        <w:rPr>
          <w:rFonts w:ascii="Times New Roman" w:hAnsi="Times New Roman" w:cs="Times New Roman"/>
          <w:vertAlign w:val="subscript"/>
        </w:rPr>
        <w:t>a</w:t>
      </w:r>
      <w:r w:rsidRPr="00CE1657">
        <w:rPr>
          <w:rFonts w:ascii="Times New Roman" w:hAnsi="Times New Roman" w:cs="Times New Roman"/>
        </w:rPr>
        <w:t>, a</w:t>
      </w:r>
      <w:r w:rsidR="009E2166" w:rsidRPr="00CE1657">
        <w:rPr>
          <w:rFonts w:ascii="Times New Roman" w:hAnsi="Times New Roman" w:cs="Times New Roman"/>
        </w:rPr>
        <w:t>tmospheric contribution</w:t>
      </w:r>
      <w:r w:rsidRPr="00CE1657">
        <w:rPr>
          <w:rFonts w:ascii="Times New Roman" w:hAnsi="Times New Roman" w:cs="Times New Roman"/>
        </w:rPr>
        <w:t xml:space="preserve">, from solar radiation scattering by atmospheric </w:t>
      </w:r>
      <w:r w:rsidR="00E13005" w:rsidRPr="00CE1657">
        <w:rPr>
          <w:rFonts w:ascii="Times New Roman" w:hAnsi="Times New Roman" w:cs="Times New Roman"/>
        </w:rPr>
        <w:t>gases and aerosols</w:t>
      </w:r>
      <w:r w:rsidR="00732FBA" w:rsidRPr="00CE1657">
        <w:rPr>
          <w:rFonts w:ascii="Times New Roman" w:hAnsi="Times New Roman" w:cs="Times New Roman"/>
        </w:rPr>
        <w:t>.</w:t>
      </w:r>
    </w:p>
    <w:p w14:paraId="7E80ED1A" w14:textId="198BDCF7" w:rsidR="00732FBA" w:rsidRPr="00CE1657" w:rsidRDefault="00B05378" w:rsidP="00054C9A">
      <w:pPr>
        <w:pStyle w:val="ListParagraph"/>
        <w:numPr>
          <w:ilvl w:val="0"/>
          <w:numId w:val="10"/>
        </w:numPr>
        <w:spacing w:line="264" w:lineRule="auto"/>
        <w:rPr>
          <w:rFonts w:ascii="Times New Roman" w:hAnsi="Times New Roman" w:cs="Times New Roman"/>
        </w:rPr>
      </w:pPr>
      <w:r w:rsidRPr="00CE1657">
        <w:rPr>
          <w:rFonts w:ascii="Times New Roman" w:hAnsi="Times New Roman" w:cs="Times New Roman"/>
        </w:rPr>
        <w:t>L</w:t>
      </w:r>
      <w:r w:rsidRPr="00CE1657">
        <w:rPr>
          <w:rFonts w:ascii="Times New Roman" w:hAnsi="Times New Roman" w:cs="Times New Roman"/>
          <w:vertAlign w:val="subscript"/>
        </w:rPr>
        <w:t>r</w:t>
      </w:r>
      <w:r w:rsidRPr="00CE1657">
        <w:rPr>
          <w:rFonts w:ascii="Times New Roman" w:hAnsi="Times New Roman" w:cs="Times New Roman"/>
        </w:rPr>
        <w:t>, s</w:t>
      </w:r>
      <w:r w:rsidR="009E2166" w:rsidRPr="00CE1657">
        <w:rPr>
          <w:rFonts w:ascii="Times New Roman" w:hAnsi="Times New Roman" w:cs="Times New Roman"/>
        </w:rPr>
        <w:t>urface</w:t>
      </w:r>
      <w:r w:rsidR="00732FBA" w:rsidRPr="00CE1657">
        <w:rPr>
          <w:rFonts w:ascii="Times New Roman" w:hAnsi="Times New Roman" w:cs="Times New Roman"/>
        </w:rPr>
        <w:t>-</w:t>
      </w:r>
      <w:r w:rsidR="009E2166" w:rsidRPr="00CE1657">
        <w:rPr>
          <w:rFonts w:ascii="Times New Roman" w:hAnsi="Times New Roman" w:cs="Times New Roman"/>
        </w:rPr>
        <w:t>reflected radiance</w:t>
      </w:r>
      <w:r w:rsidR="00732FBA" w:rsidRPr="00CE1657">
        <w:rPr>
          <w:rFonts w:ascii="Times New Roman" w:hAnsi="Times New Roman" w:cs="Times New Roman"/>
        </w:rPr>
        <w:t xml:space="preserve">, </w:t>
      </w:r>
      <w:r w:rsidRPr="00CE1657">
        <w:rPr>
          <w:rFonts w:ascii="Times New Roman" w:hAnsi="Times New Roman" w:cs="Times New Roman"/>
        </w:rPr>
        <w:t>depict</w:t>
      </w:r>
      <w:r w:rsidR="0026208B" w:rsidRPr="00CE1657">
        <w:rPr>
          <w:rFonts w:ascii="Times New Roman" w:hAnsi="Times New Roman" w:cs="Times New Roman"/>
        </w:rPr>
        <w:t>s</w:t>
      </w:r>
      <w:r w:rsidRPr="00CE1657">
        <w:rPr>
          <w:rFonts w:ascii="Times New Roman" w:hAnsi="Times New Roman" w:cs="Times New Roman"/>
        </w:rPr>
        <w:t xml:space="preserve"> s</w:t>
      </w:r>
      <w:r w:rsidR="00E13005" w:rsidRPr="00CE1657">
        <w:rPr>
          <w:rFonts w:ascii="Times New Roman" w:hAnsi="Times New Roman" w:cs="Times New Roman"/>
        </w:rPr>
        <w:t>unlight reflected</w:t>
      </w:r>
      <w:r w:rsidR="00C62F73" w:rsidRPr="00CE1657">
        <w:rPr>
          <w:rFonts w:ascii="Times New Roman" w:hAnsi="Times New Roman" w:cs="Times New Roman"/>
        </w:rPr>
        <w:t xml:space="preserve"> by the </w:t>
      </w:r>
      <w:r w:rsidR="0026208B" w:rsidRPr="00CE1657">
        <w:rPr>
          <w:rFonts w:ascii="Times New Roman" w:hAnsi="Times New Roman" w:cs="Times New Roman"/>
        </w:rPr>
        <w:t>water's</w:t>
      </w:r>
      <w:r w:rsidR="00E13005" w:rsidRPr="00CE1657">
        <w:rPr>
          <w:rFonts w:ascii="Times New Roman" w:hAnsi="Times New Roman" w:cs="Times New Roman"/>
        </w:rPr>
        <w:t xml:space="preserve"> surface</w:t>
      </w:r>
      <w:r w:rsidR="00732FBA" w:rsidRPr="00CE1657">
        <w:rPr>
          <w:rFonts w:ascii="Times New Roman" w:hAnsi="Times New Roman" w:cs="Times New Roman"/>
        </w:rPr>
        <w:t>.</w:t>
      </w:r>
    </w:p>
    <w:p w14:paraId="1325E168" w14:textId="5E43334D" w:rsidR="00732FBA" w:rsidRPr="00CE1657" w:rsidRDefault="00B05378" w:rsidP="00054C9A">
      <w:pPr>
        <w:pStyle w:val="ListParagraph"/>
        <w:numPr>
          <w:ilvl w:val="0"/>
          <w:numId w:val="10"/>
        </w:numPr>
        <w:spacing w:line="264" w:lineRule="auto"/>
        <w:rPr>
          <w:rFonts w:ascii="Times New Roman" w:hAnsi="Times New Roman" w:cs="Times New Roman"/>
        </w:rPr>
      </w:pPr>
      <w:r w:rsidRPr="00CE1657">
        <w:rPr>
          <w:rFonts w:ascii="Times New Roman" w:hAnsi="Times New Roman" w:cs="Times New Roman"/>
        </w:rPr>
        <w:t>L</w:t>
      </w:r>
      <w:r w:rsidRPr="00CE1657">
        <w:rPr>
          <w:rFonts w:ascii="Times New Roman" w:hAnsi="Times New Roman" w:cs="Times New Roman"/>
          <w:vertAlign w:val="subscript"/>
        </w:rPr>
        <w:t>w</w:t>
      </w:r>
      <w:r w:rsidRPr="00CE1657">
        <w:rPr>
          <w:rFonts w:ascii="Times New Roman" w:hAnsi="Times New Roman" w:cs="Times New Roman"/>
        </w:rPr>
        <w:t>, w</w:t>
      </w:r>
      <w:r w:rsidR="009E2166" w:rsidRPr="00CE1657">
        <w:rPr>
          <w:rFonts w:ascii="Times New Roman" w:hAnsi="Times New Roman" w:cs="Times New Roman"/>
        </w:rPr>
        <w:t>ater-leaving radiance</w:t>
      </w:r>
      <w:r w:rsidRPr="00CE1657">
        <w:rPr>
          <w:rFonts w:ascii="Times New Roman" w:hAnsi="Times New Roman" w:cs="Times New Roman"/>
        </w:rPr>
        <w:t xml:space="preserve">, </w:t>
      </w:r>
      <w:r w:rsidR="0026208B" w:rsidRPr="00CE1657">
        <w:rPr>
          <w:rFonts w:ascii="Times New Roman" w:hAnsi="Times New Roman" w:cs="Times New Roman"/>
        </w:rPr>
        <w:t>represents</w:t>
      </w:r>
      <w:r w:rsidRPr="00CE1657">
        <w:rPr>
          <w:rFonts w:ascii="Times New Roman" w:hAnsi="Times New Roman" w:cs="Times New Roman"/>
        </w:rPr>
        <w:t xml:space="preserve"> </w:t>
      </w:r>
      <w:r w:rsidR="0026208B" w:rsidRPr="00CE1657">
        <w:rPr>
          <w:rFonts w:ascii="Times New Roman" w:hAnsi="Times New Roman" w:cs="Times New Roman"/>
        </w:rPr>
        <w:t xml:space="preserve">the </w:t>
      </w:r>
      <w:r w:rsidRPr="00CE1657">
        <w:rPr>
          <w:rFonts w:ascii="Times New Roman" w:hAnsi="Times New Roman" w:cs="Times New Roman"/>
        </w:rPr>
        <w:t xml:space="preserve">light </w:t>
      </w:r>
      <w:r w:rsidR="00E13005" w:rsidRPr="00CE1657">
        <w:rPr>
          <w:rFonts w:ascii="Times New Roman" w:hAnsi="Times New Roman" w:cs="Times New Roman"/>
        </w:rPr>
        <w:t>that has pe</w:t>
      </w:r>
      <w:r w:rsidRPr="00CE1657">
        <w:rPr>
          <w:rFonts w:ascii="Times New Roman" w:hAnsi="Times New Roman" w:cs="Times New Roman"/>
        </w:rPr>
        <w:t>rmeated</w:t>
      </w:r>
      <w:r w:rsidR="00E13005" w:rsidRPr="00CE1657">
        <w:rPr>
          <w:rFonts w:ascii="Times New Roman" w:hAnsi="Times New Roman" w:cs="Times New Roman"/>
        </w:rPr>
        <w:t xml:space="preserve"> the ocean surface, interacted with </w:t>
      </w:r>
      <w:r w:rsidRPr="00CE1657">
        <w:rPr>
          <w:rFonts w:ascii="Times New Roman" w:hAnsi="Times New Roman" w:cs="Times New Roman"/>
        </w:rPr>
        <w:t xml:space="preserve">marine </w:t>
      </w:r>
      <w:r w:rsidR="00E13005" w:rsidRPr="00CE1657">
        <w:rPr>
          <w:rFonts w:ascii="Times New Roman" w:hAnsi="Times New Roman" w:cs="Times New Roman"/>
        </w:rPr>
        <w:t xml:space="preserve">constituents, </w:t>
      </w:r>
      <w:r w:rsidRPr="00CE1657">
        <w:rPr>
          <w:rFonts w:ascii="Times New Roman" w:hAnsi="Times New Roman" w:cs="Times New Roman"/>
        </w:rPr>
        <w:t>and sc</w:t>
      </w:r>
      <w:r w:rsidR="00E13005" w:rsidRPr="00CE1657">
        <w:rPr>
          <w:rFonts w:ascii="Times New Roman" w:hAnsi="Times New Roman" w:cs="Times New Roman"/>
        </w:rPr>
        <w:t>atter</w:t>
      </w:r>
      <w:r w:rsidRPr="00CE1657">
        <w:rPr>
          <w:rFonts w:ascii="Times New Roman" w:hAnsi="Times New Roman" w:cs="Times New Roman"/>
        </w:rPr>
        <w:t>ed</w:t>
      </w:r>
      <w:r w:rsidR="00E13005" w:rsidRPr="00CE1657">
        <w:rPr>
          <w:rFonts w:ascii="Times New Roman" w:hAnsi="Times New Roman" w:cs="Times New Roman"/>
        </w:rPr>
        <w:t xml:space="preserve"> upwards</w:t>
      </w:r>
      <w:r w:rsidRPr="00CE1657">
        <w:rPr>
          <w:rFonts w:ascii="Times New Roman" w:hAnsi="Times New Roman" w:cs="Times New Roman"/>
        </w:rPr>
        <w:t>.</w:t>
      </w:r>
      <w:r w:rsidR="00E13005" w:rsidRPr="00CE1657">
        <w:rPr>
          <w:rFonts w:ascii="Times New Roman" w:hAnsi="Times New Roman" w:cs="Times New Roman"/>
        </w:rPr>
        <w:t xml:space="preserve"> </w:t>
      </w:r>
    </w:p>
    <w:p w14:paraId="146210C2" w14:textId="16D550FB" w:rsidR="00146889" w:rsidRPr="00CE1657" w:rsidRDefault="00B05378" w:rsidP="00054C9A">
      <w:pPr>
        <w:spacing w:line="264" w:lineRule="auto"/>
        <w:rPr>
          <w:rFonts w:ascii="Times New Roman" w:hAnsi="Times New Roman" w:cs="Times New Roman"/>
        </w:rPr>
      </w:pPr>
      <w:r w:rsidRPr="00CE1657">
        <w:rPr>
          <w:rFonts w:ascii="Times New Roman" w:hAnsi="Times New Roman" w:cs="Times New Roman"/>
        </w:rPr>
        <w:t xml:space="preserve">Conceptually, this </w:t>
      </w:r>
      <w:r w:rsidR="008819B9" w:rsidRPr="00CE1657">
        <w:rPr>
          <w:rFonts w:ascii="Times New Roman" w:hAnsi="Times New Roman" w:cs="Times New Roman"/>
        </w:rPr>
        <w:t>relationship is:</w:t>
      </w:r>
    </w:p>
    <w:p w14:paraId="125F36C4" w14:textId="5DF14B37" w:rsidR="00B05378" w:rsidRPr="00CE1657" w:rsidRDefault="00000000" w:rsidP="00054C9A">
      <w:pPr>
        <w:tabs>
          <w:tab w:val="center" w:pos="5040"/>
          <w:tab w:val="right" w:pos="9360"/>
        </w:tabs>
        <w:spacing w:line="264" w:lineRule="auto"/>
        <w:jc w:val="center"/>
        <w:rPr>
          <w:rFonts w:ascii="Times New Roman" w:eastAsiaTheme="minorEastAsia" w:hAnsi="Times New Roman" w:cs="Times New Roman"/>
        </w:rPr>
      </w:pPr>
      <m:oMathPara>
        <m:oMath>
          <m:eqArr>
            <m:eqArrPr>
              <m:maxDist m:val="1"/>
              <m:ctrlPr>
                <w:ins w:id="42" w:author="Torkelson, Mitchell David" w:date="2023-11-06T09:58:00Z">
                  <w:rPr>
                    <w:rFonts w:ascii="Cambria Math" w:hAnsi="Cambria Math" w:cs="Times New Roman"/>
                  </w:rPr>
                </w:ins>
              </m:ctrlPr>
            </m:eqArrPr>
            <m:e>
              <m:sSub>
                <m:sSubPr>
                  <m:ctrlPr>
                    <w:ins w:id="43" w:author="Torkelson, Mitchell David" w:date="2023-11-06T09:58:00Z">
                      <w:rPr>
                        <w:rFonts w:ascii="Cambria Math" w:hAnsi="Cambria Math" w:cs="Times New Roman"/>
                      </w:rPr>
                    </w:ins>
                  </m:ctrlPr>
                </m:sSubPr>
                <m:e>
                  <m:r>
                    <m:rPr>
                      <m:sty m:val="p"/>
                    </m:rPr>
                    <w:rPr>
                      <w:rFonts w:ascii="Cambria Math" w:hAnsi="Cambria Math" w:cs="Times New Roman"/>
                    </w:rPr>
                    <m:t>L</m:t>
                  </m:r>
                </m:e>
                <m:sub>
                  <m:r>
                    <m:rPr>
                      <m:sty m:val="p"/>
                    </m:rPr>
                    <w:rPr>
                      <w:rFonts w:ascii="Cambria Math" w:hAnsi="Cambria Math" w:cs="Times New Roman"/>
                    </w:rPr>
                    <m:t>u</m:t>
                  </m:r>
                </m:sub>
              </m:sSub>
              <m:r>
                <m:rPr>
                  <m:sty m:val="p"/>
                </m:rPr>
                <w:rPr>
                  <w:rFonts w:ascii="Cambria Math" w:hAnsi="Cambria Math" w:cs="Times New Roman"/>
                </w:rPr>
                <m:t>=</m:t>
              </m:r>
              <m:sSub>
                <m:sSubPr>
                  <m:ctrlPr>
                    <w:ins w:id="44" w:author="Torkelson, Mitchell David" w:date="2023-11-06T09:58:00Z">
                      <w:rPr>
                        <w:rFonts w:ascii="Cambria Math" w:hAnsi="Cambria Math" w:cs="Times New Roman"/>
                      </w:rPr>
                    </w:ins>
                  </m:ctrlPr>
                </m:sSubPr>
                <m:e>
                  <m:r>
                    <m:rPr>
                      <m:sty m:val="p"/>
                    </m:rPr>
                    <w:rPr>
                      <w:rFonts w:ascii="Cambria Math" w:hAnsi="Cambria Math" w:cs="Times New Roman"/>
                    </w:rPr>
                    <m:t>L</m:t>
                  </m:r>
                </m:e>
                <m:sub>
                  <m:r>
                    <m:rPr>
                      <m:sty m:val="p"/>
                    </m:rPr>
                    <w:rPr>
                      <w:rFonts w:ascii="Cambria Math" w:hAnsi="Cambria Math" w:cs="Times New Roman"/>
                    </w:rPr>
                    <m:t>a</m:t>
                  </m:r>
                </m:sub>
              </m:sSub>
              <m:sSub>
                <m:sSubPr>
                  <m:ctrlPr>
                    <w:ins w:id="45" w:author="Torkelson, Mitchell David" w:date="2023-11-06T09:58:00Z">
                      <w:rPr>
                        <w:rFonts w:ascii="Cambria Math" w:hAnsi="Cambria Math" w:cs="Times New Roman"/>
                      </w:rPr>
                    </w:ins>
                  </m:ctrlPr>
                </m:sSubPr>
                <m:e>
                  <m:r>
                    <m:rPr>
                      <m:sty m:val="p"/>
                    </m:rPr>
                    <w:rPr>
                      <w:rFonts w:ascii="Cambria Math" w:hAnsi="Cambria Math" w:cs="Times New Roman"/>
                    </w:rPr>
                    <m:t xml:space="preserve"> + L</m:t>
                  </m:r>
                </m:e>
                <m:sub>
                  <m:r>
                    <m:rPr>
                      <m:sty m:val="p"/>
                    </m:rPr>
                    <w:rPr>
                      <w:rFonts w:ascii="Cambria Math" w:hAnsi="Cambria Math" w:cs="Times New Roman"/>
                    </w:rPr>
                    <m:t>r</m:t>
                  </m:r>
                </m:sub>
              </m:sSub>
              <m:r>
                <m:rPr>
                  <m:sty m:val="p"/>
                </m:rPr>
                <w:rPr>
                  <w:rFonts w:ascii="Cambria Math" w:hAnsi="Cambria Math" w:cs="Times New Roman"/>
                </w:rPr>
                <m:t>+</m:t>
              </m:r>
              <m:sSub>
                <m:sSubPr>
                  <m:ctrlPr>
                    <w:ins w:id="46" w:author="Torkelson, Mitchell David" w:date="2023-11-06T09:58:00Z">
                      <w:rPr>
                        <w:rFonts w:ascii="Cambria Math" w:hAnsi="Cambria Math" w:cs="Times New Roman"/>
                      </w:rPr>
                    </w:ins>
                  </m:ctrlPr>
                </m:sSubPr>
                <m:e>
                  <m:r>
                    <m:rPr>
                      <m:sty m:val="p"/>
                    </m:rPr>
                    <w:rPr>
                      <w:rFonts w:ascii="Cambria Math" w:hAnsi="Cambria Math" w:cs="Times New Roman"/>
                    </w:rPr>
                    <m:t>L</m:t>
                  </m:r>
                </m:e>
                <m:sub>
                  <m:r>
                    <m:rPr>
                      <m:sty m:val="p"/>
                    </m:rPr>
                    <w:rPr>
                      <w:rFonts w:ascii="Cambria Math" w:hAnsi="Cambria Math" w:cs="Times New Roman"/>
                    </w:rPr>
                    <m:t>w</m:t>
                  </m:r>
                </m:sub>
              </m:sSub>
              <m:r>
                <m:rPr>
                  <m:sty m:val="p"/>
                </m:rPr>
                <w:rPr>
                  <w:rFonts w:ascii="Cambria Math" w:hAnsi="Cambria Math" w:cs="Times New Roman"/>
                </w:rPr>
                <m:t xml:space="preserve"> #</m:t>
              </m:r>
              <m:d>
                <m:dPr>
                  <m:ctrlPr>
                    <w:ins w:id="47" w:author="Torkelson, Mitchell David" w:date="2023-11-06T09:58:00Z">
                      <w:rPr>
                        <w:rFonts w:ascii="Cambria Math" w:hAnsi="Cambria Math" w:cs="Times New Roman"/>
                      </w:rPr>
                    </w:ins>
                  </m:ctrlPr>
                </m:dPr>
                <m:e>
                  <m:r>
                    <m:rPr>
                      <m:sty m:val="p"/>
                    </m:rPr>
                    <w:rPr>
                      <w:rFonts w:ascii="Cambria Math" w:hAnsi="Cambria Math" w:cs="Times New Roman"/>
                    </w:rPr>
                    <m:t>1</m:t>
                  </m:r>
                </m:e>
              </m:d>
            </m:e>
          </m:eqArr>
        </m:oMath>
      </m:oMathPara>
    </w:p>
    <w:p w14:paraId="6891740F" w14:textId="77777777" w:rsidR="00726D5A" w:rsidRPr="00CE1657" w:rsidRDefault="00726D5A" w:rsidP="00054C9A">
      <w:pPr>
        <w:tabs>
          <w:tab w:val="center" w:pos="5040"/>
          <w:tab w:val="right" w:pos="9360"/>
        </w:tabs>
        <w:spacing w:line="264" w:lineRule="auto"/>
        <w:jc w:val="center"/>
        <w:rPr>
          <w:rFonts w:ascii="Times New Roman" w:eastAsiaTheme="minorEastAsia" w:hAnsi="Times New Roman" w:cs="Times New Roman"/>
        </w:rPr>
      </w:pPr>
    </w:p>
    <w:p w14:paraId="14627DF3" w14:textId="77777777" w:rsidR="00CA6E12" w:rsidRPr="00CE1657" w:rsidRDefault="00B05378" w:rsidP="00CA6E12">
      <w:pPr>
        <w:keepNext/>
        <w:spacing w:line="264" w:lineRule="auto"/>
        <w:jc w:val="center"/>
        <w:rPr>
          <w:rFonts w:ascii="Times New Roman" w:hAnsi="Times New Roman" w:cs="Times New Roman"/>
        </w:rPr>
      </w:pPr>
      <w:r w:rsidRPr="00CE1657">
        <w:rPr>
          <w:rFonts w:ascii="Times New Roman" w:hAnsi="Times New Roman" w:cs="Times New Roman"/>
          <w:noProof/>
          <w:sz w:val="22"/>
          <w:szCs w:val="22"/>
        </w:rPr>
        <w:drawing>
          <wp:inline distT="0" distB="0" distL="0" distR="0" wp14:anchorId="3AF0F625" wp14:editId="6302D5D5">
            <wp:extent cx="3060700" cy="2743200"/>
            <wp:effectExtent l="0" t="0" r="0" b="0"/>
            <wp:docPr id="1267994462" name="Picture 2" descr="A diagram of a sun and w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4462" name="Picture 2" descr="A diagram of a sun and waves&#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3060700" cy="2743200"/>
                    </a:xfrm>
                    <a:prstGeom prst="rect">
                      <a:avLst/>
                    </a:prstGeom>
                  </pic:spPr>
                </pic:pic>
              </a:graphicData>
            </a:graphic>
          </wp:inline>
        </w:drawing>
      </w:r>
    </w:p>
    <w:p w14:paraId="21D1B921" w14:textId="07406C3E" w:rsidR="004D676B" w:rsidRPr="00CE1657" w:rsidRDefault="00CA6E12" w:rsidP="008B2BB2">
      <w:pPr>
        <w:pStyle w:val="Caption"/>
        <w:jc w:val="center"/>
        <w:rPr>
          <w:rFonts w:ascii="Times New Roman" w:hAnsi="Times New Roman" w:cs="Times New Roman"/>
          <w:i w:val="0"/>
          <w:iCs w:val="0"/>
        </w:rPr>
      </w:pPr>
      <w:bookmarkStart w:id="48" w:name="_Ref148517115"/>
      <w:r w:rsidRPr="00CE1657">
        <w:rPr>
          <w:rFonts w:ascii="Times New Roman" w:hAnsi="Times New Roman" w:cs="Times New Roman"/>
          <w:i w:val="0"/>
          <w:iCs w:val="0"/>
        </w:rPr>
        <w:t xml:space="preserve">Figure </w:t>
      </w:r>
      <w:r w:rsidRPr="00CE1657">
        <w:rPr>
          <w:rFonts w:ascii="Times New Roman" w:hAnsi="Times New Roman" w:cs="Times New Roman"/>
          <w:i w:val="0"/>
          <w:iCs w:val="0"/>
        </w:rPr>
        <w:fldChar w:fldCharType="begin"/>
      </w:r>
      <w:r w:rsidRPr="00CE1657">
        <w:rPr>
          <w:rFonts w:ascii="Times New Roman" w:hAnsi="Times New Roman" w:cs="Times New Roman"/>
          <w:i w:val="0"/>
          <w:iCs w:val="0"/>
        </w:rPr>
        <w:instrText xml:space="preserve"> SEQ Figure \* ARABIC </w:instrText>
      </w:r>
      <w:r w:rsidRPr="00CE1657">
        <w:rPr>
          <w:rFonts w:ascii="Times New Roman" w:hAnsi="Times New Roman" w:cs="Times New Roman"/>
          <w:i w:val="0"/>
          <w:iCs w:val="0"/>
        </w:rPr>
        <w:fldChar w:fldCharType="separate"/>
      </w:r>
      <w:r w:rsidR="00AA44FF" w:rsidRPr="00CE1657">
        <w:rPr>
          <w:rFonts w:ascii="Times New Roman" w:hAnsi="Times New Roman" w:cs="Times New Roman"/>
          <w:i w:val="0"/>
          <w:iCs w:val="0"/>
          <w:noProof/>
        </w:rPr>
        <w:t>1</w:t>
      </w:r>
      <w:r w:rsidRPr="00CE1657">
        <w:rPr>
          <w:rFonts w:ascii="Times New Roman" w:hAnsi="Times New Roman" w:cs="Times New Roman"/>
          <w:i w:val="0"/>
          <w:iCs w:val="0"/>
        </w:rPr>
        <w:fldChar w:fldCharType="end"/>
      </w:r>
      <w:bookmarkEnd w:id="48"/>
      <w:r w:rsidRPr="00CE1657">
        <w:rPr>
          <w:rFonts w:ascii="Times New Roman" w:hAnsi="Times New Roman" w:cs="Times New Roman"/>
          <w:i w:val="0"/>
          <w:iCs w:val="0"/>
        </w:rPr>
        <w:t>: A model of the factors contributing to the observed upwelling radiance above the sea surface (Mobley, Ocean Optics Web Book: Atmospheric Correction, The Atmospheric Correction Problem).</w:t>
      </w:r>
    </w:p>
    <w:p w14:paraId="43AC1156" w14:textId="3A4A501C" w:rsidR="007C6971" w:rsidRPr="00CE1657" w:rsidRDefault="00000000" w:rsidP="007C6971">
      <w:pPr>
        <w:spacing w:line="264" w:lineRule="auto"/>
        <w:ind w:firstLine="720"/>
        <w:rPr>
          <w:rFonts w:ascii="Times New Roman" w:eastAsiaTheme="minorEastAsia" w:hAnsi="Times New Roman" w:cs="Times New Roman"/>
        </w:rPr>
      </w:pPr>
      <m:oMath>
        <m:sSub>
          <m:sSubPr>
            <m:ctrlPr>
              <w:ins w:id="49" w:author="Torkelson, Mitchell David" w:date="2023-11-06T09:58:00Z">
                <w:rPr>
                  <w:rFonts w:ascii="Cambria Math" w:hAnsi="Cambria Math" w:cs="Times New Roman"/>
                </w:rPr>
              </w:ins>
            </m:ctrlPr>
          </m:sSubPr>
          <m:e>
            <m:r>
              <m:rPr>
                <m:sty m:val="p"/>
              </m:rPr>
              <w:rPr>
                <w:rFonts w:ascii="Cambria Math" w:hAnsi="Cambria Math" w:cs="Times New Roman"/>
              </w:rPr>
              <m:t>L</m:t>
            </m:r>
          </m:e>
          <m:sub>
            <m:r>
              <m:rPr>
                <m:sty m:val="p"/>
              </m:rPr>
              <w:rPr>
                <w:rFonts w:ascii="Cambria Math" w:hAnsi="Cambria Math" w:cs="Times New Roman"/>
              </w:rPr>
              <m:t xml:space="preserve">u </m:t>
            </m:r>
          </m:sub>
        </m:sSub>
      </m:oMath>
      <w:r w:rsidR="00BC13D2" w:rsidRPr="00CE1657">
        <w:rPr>
          <w:rFonts w:ascii="Times New Roman" w:hAnsi="Times New Roman" w:cs="Times New Roman"/>
        </w:rPr>
        <w:t>(</w:t>
      </w:r>
      <w:r w:rsidR="00CA6E12" w:rsidRPr="00CE1657">
        <w:rPr>
          <w:rFonts w:ascii="Times New Roman" w:hAnsi="Times New Roman" w:cs="Times New Roman"/>
        </w:rPr>
        <w:fldChar w:fldCharType="begin"/>
      </w:r>
      <w:r w:rsidR="00CA6E12" w:rsidRPr="00CE1657">
        <w:rPr>
          <w:rFonts w:ascii="Times New Roman" w:hAnsi="Times New Roman" w:cs="Times New Roman"/>
        </w:rPr>
        <w:instrText xml:space="preserve"> REF _Ref148517115 \h </w:instrText>
      </w:r>
      <w:r w:rsidR="00E21795" w:rsidRPr="00CE1657">
        <w:rPr>
          <w:rFonts w:ascii="Times New Roman" w:hAnsi="Times New Roman" w:cs="Times New Roman"/>
        </w:rPr>
        <w:instrText xml:space="preserve"> \* MERGEFORMAT </w:instrText>
      </w:r>
      <w:r w:rsidR="00CA6E12" w:rsidRPr="00CE1657">
        <w:rPr>
          <w:rFonts w:ascii="Times New Roman" w:hAnsi="Times New Roman" w:cs="Times New Roman"/>
        </w:rPr>
      </w:r>
      <w:r w:rsidR="00CA6E12" w:rsidRPr="00CE1657">
        <w:rPr>
          <w:rFonts w:ascii="Times New Roman" w:hAnsi="Times New Roman" w:cs="Times New Roman"/>
        </w:rPr>
        <w:fldChar w:fldCharType="separate"/>
      </w:r>
      <w:r w:rsidR="003D57F7" w:rsidRPr="00CE1657">
        <w:rPr>
          <w:rFonts w:ascii="Times New Roman" w:hAnsi="Times New Roman" w:cs="Times New Roman"/>
        </w:rPr>
        <w:t xml:space="preserve">Figure </w:t>
      </w:r>
      <w:r w:rsidR="003D57F7" w:rsidRPr="00CE1657">
        <w:rPr>
          <w:rFonts w:ascii="Times New Roman" w:hAnsi="Times New Roman" w:cs="Times New Roman"/>
          <w:noProof/>
        </w:rPr>
        <w:t>1</w:t>
      </w:r>
      <w:r w:rsidR="00CA6E12" w:rsidRPr="00CE1657">
        <w:rPr>
          <w:rFonts w:ascii="Times New Roman" w:hAnsi="Times New Roman" w:cs="Times New Roman"/>
        </w:rPr>
        <w:fldChar w:fldCharType="end"/>
      </w:r>
      <w:r w:rsidR="00CA6E12" w:rsidRPr="00CE1657">
        <w:rPr>
          <w:rFonts w:ascii="Times New Roman" w:hAnsi="Times New Roman" w:cs="Times New Roman"/>
        </w:rPr>
        <w:t xml:space="preserve">) </w:t>
      </w:r>
      <w:r w:rsidR="008819B9" w:rsidRPr="00CE1657">
        <w:rPr>
          <w:rFonts w:ascii="Times New Roman" w:hAnsi="Times New Roman" w:cs="Times New Roman"/>
        </w:rPr>
        <w:t xml:space="preserve">highlights the diverse </w:t>
      </w:r>
      <w:r w:rsidR="00D112F8" w:rsidRPr="00CE1657">
        <w:rPr>
          <w:rFonts w:ascii="Times New Roman" w:hAnsi="Times New Roman" w:cs="Times New Roman"/>
        </w:rPr>
        <w:t>processes that contribute to the TOA radiance. L</w:t>
      </w:r>
      <w:r w:rsidR="00D112F8" w:rsidRPr="00CE1657">
        <w:rPr>
          <w:rFonts w:ascii="Times New Roman" w:hAnsi="Times New Roman" w:cs="Times New Roman"/>
          <w:vertAlign w:val="subscript"/>
        </w:rPr>
        <w:t xml:space="preserve">a </w:t>
      </w:r>
      <w:r w:rsidR="00D112F8" w:rsidRPr="00CE1657">
        <w:rPr>
          <w:rFonts w:ascii="Times New Roman" w:hAnsi="Times New Roman" w:cs="Times New Roman"/>
        </w:rPr>
        <w:t>can be</w:t>
      </w:r>
      <w:r w:rsidR="00295DB3" w:rsidRPr="00CE1657">
        <w:rPr>
          <w:rFonts w:ascii="Times New Roman" w:hAnsi="Times New Roman" w:cs="Times New Roman"/>
        </w:rPr>
        <w:t xml:space="preserve"> dissected</w:t>
      </w:r>
      <w:r w:rsidR="00D112F8" w:rsidRPr="00CE1657">
        <w:rPr>
          <w:rFonts w:ascii="Times New Roman" w:hAnsi="Times New Roman" w:cs="Times New Roman"/>
        </w:rPr>
        <w:t xml:space="preserve"> </w:t>
      </w:r>
      <w:r w:rsidR="00295DB3" w:rsidRPr="00CE1657">
        <w:rPr>
          <w:rFonts w:ascii="Times New Roman" w:hAnsi="Times New Roman" w:cs="Times New Roman"/>
        </w:rPr>
        <w:t>into</w:t>
      </w:r>
      <w:r w:rsidR="00D112F8" w:rsidRPr="00CE1657">
        <w:rPr>
          <w:rFonts w:ascii="Times New Roman" w:hAnsi="Times New Roman" w:cs="Times New Roman"/>
        </w:rPr>
        <w:t xml:space="preserve"> elements </w:t>
      </w:r>
      <w:r w:rsidR="00295DB3" w:rsidRPr="00CE1657">
        <w:rPr>
          <w:rFonts w:ascii="Times New Roman" w:hAnsi="Times New Roman" w:cs="Times New Roman"/>
        </w:rPr>
        <w:t>such as</w:t>
      </w:r>
      <w:r w:rsidR="00D112F8" w:rsidRPr="00CE1657">
        <w:rPr>
          <w:rFonts w:ascii="Times New Roman" w:hAnsi="Times New Roman" w:cs="Times New Roman"/>
        </w:rPr>
        <w:t xml:space="preserve"> Rayleigh scattering (</w:t>
      </w:r>
      <m:oMath>
        <m:sSub>
          <m:sSubPr>
            <m:ctrlPr>
              <w:ins w:id="50" w:author="Torkelson, Mitchell David" w:date="2023-11-06T09:58:00Z">
                <w:rPr>
                  <w:rFonts w:ascii="Cambria Math" w:hAnsi="Cambria Math" w:cs="Times New Roman"/>
                  <w:vertAlign w:val="subscript"/>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R</m:t>
            </m:r>
          </m:sub>
        </m:sSub>
      </m:oMath>
      <w:r w:rsidR="00D112F8" w:rsidRPr="00CE1657">
        <w:rPr>
          <w:rFonts w:ascii="Times New Roman" w:eastAsiaTheme="minorEastAsia" w:hAnsi="Times New Roman" w:cs="Times New Roman"/>
        </w:rPr>
        <w:t>) and aerosol contributions (</w:t>
      </w:r>
      <m:oMath>
        <m:sSub>
          <m:sSubPr>
            <m:ctrlPr>
              <w:ins w:id="51" w:author="Torkelson, Mitchell David" w:date="2023-11-06T09:58:00Z">
                <w:rPr>
                  <w:rFonts w:ascii="Cambria Math" w:hAnsi="Cambria Math" w:cs="Times New Roman"/>
                  <w:vertAlign w:val="subscript"/>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A</m:t>
            </m:r>
          </m:sub>
        </m:sSub>
      </m:oMath>
      <w:r w:rsidR="00D112F8" w:rsidRPr="00CE1657">
        <w:rPr>
          <w:rFonts w:ascii="Times New Roman" w:eastAsiaTheme="minorEastAsia" w:hAnsi="Times New Roman" w:cs="Times New Roman"/>
        </w:rPr>
        <w:t>). Rayleigh scattering</w:t>
      </w:r>
      <w:r w:rsidR="00295DB3" w:rsidRPr="00CE1657">
        <w:rPr>
          <w:rFonts w:ascii="Times New Roman" w:eastAsiaTheme="minorEastAsia" w:hAnsi="Times New Roman" w:cs="Times New Roman"/>
        </w:rPr>
        <w:t xml:space="preserve"> pertains to sc</w:t>
      </w:r>
      <w:r w:rsidR="00D112F8" w:rsidRPr="00CE1657">
        <w:rPr>
          <w:rFonts w:ascii="Times New Roman" w:eastAsiaTheme="minorEastAsia" w:hAnsi="Times New Roman" w:cs="Times New Roman"/>
        </w:rPr>
        <w:t xml:space="preserve">attering caused by </w:t>
      </w:r>
      <w:r w:rsidR="00295DB3" w:rsidRPr="00CE1657">
        <w:rPr>
          <w:rFonts w:ascii="Times New Roman" w:eastAsiaTheme="minorEastAsia" w:hAnsi="Times New Roman" w:cs="Times New Roman"/>
        </w:rPr>
        <w:t xml:space="preserve">atmospheric </w:t>
      </w:r>
      <w:r w:rsidR="00D112F8" w:rsidRPr="00CE1657">
        <w:rPr>
          <w:rFonts w:ascii="Times New Roman" w:eastAsiaTheme="minorEastAsia" w:hAnsi="Times New Roman" w:cs="Times New Roman"/>
        </w:rPr>
        <w:t xml:space="preserve">molecules </w:t>
      </w:r>
      <w:r w:rsidR="00295DB3" w:rsidRPr="00CE1657">
        <w:rPr>
          <w:rFonts w:ascii="Times New Roman" w:eastAsiaTheme="minorEastAsia" w:hAnsi="Times New Roman" w:cs="Times New Roman"/>
        </w:rPr>
        <w:t>and includes</w:t>
      </w:r>
      <w:r w:rsidR="00D112F8" w:rsidRPr="00CE1657">
        <w:rPr>
          <w:rFonts w:ascii="Times New Roman" w:eastAsiaTheme="minorEastAsia" w:hAnsi="Times New Roman" w:cs="Times New Roman"/>
        </w:rPr>
        <w:t xml:space="preserve"> the reflectance from the sea surface (L</w:t>
      </w:r>
      <w:r w:rsidR="00D112F8" w:rsidRPr="00CE1657">
        <w:rPr>
          <w:rFonts w:ascii="Times New Roman" w:eastAsiaTheme="minorEastAsia" w:hAnsi="Times New Roman" w:cs="Times New Roman"/>
          <w:vertAlign w:val="subscript"/>
        </w:rPr>
        <w:t>sky</w:t>
      </w:r>
      <w:r w:rsidR="00D112F8" w:rsidRPr="00CE1657">
        <w:rPr>
          <w:rFonts w:ascii="Times New Roman" w:eastAsiaTheme="minorEastAsia" w:hAnsi="Times New Roman" w:cs="Times New Roman"/>
          <w:vertAlign w:val="subscript"/>
        </w:rPr>
        <w:softHyphen/>
      </w:r>
      <w:r w:rsidR="00D112F8" w:rsidRPr="00CE1657">
        <w:rPr>
          <w:rFonts w:ascii="Times New Roman" w:eastAsiaTheme="minorEastAsia" w:hAnsi="Times New Roman" w:cs="Times New Roman"/>
        </w:rPr>
        <w:t xml:space="preserve">). Aerosols </w:t>
      </w:r>
      <w:r w:rsidR="00295DB3" w:rsidRPr="00CE1657">
        <w:rPr>
          <w:rFonts w:ascii="Times New Roman" w:eastAsiaTheme="minorEastAsia" w:hAnsi="Times New Roman" w:cs="Times New Roman"/>
        </w:rPr>
        <w:t xml:space="preserve">influence both </w:t>
      </w:r>
      <w:r w:rsidR="00D112F8" w:rsidRPr="00CE1657">
        <w:rPr>
          <w:rFonts w:ascii="Times New Roman" w:eastAsiaTheme="minorEastAsia" w:hAnsi="Times New Roman" w:cs="Times New Roman"/>
        </w:rPr>
        <w:t xml:space="preserve">scattering and absorption, combining the </w:t>
      </w:r>
      <w:r w:rsidR="00295DB3" w:rsidRPr="00CE1657">
        <w:rPr>
          <w:rFonts w:ascii="Times New Roman" w:eastAsiaTheme="minorEastAsia" w:hAnsi="Times New Roman" w:cs="Times New Roman"/>
        </w:rPr>
        <w:t xml:space="preserve">contributions from </w:t>
      </w:r>
      <w:r w:rsidR="00D112F8" w:rsidRPr="00CE1657">
        <w:rPr>
          <w:rFonts w:ascii="Times New Roman" w:eastAsiaTheme="minorEastAsia" w:hAnsi="Times New Roman" w:cs="Times New Roman"/>
        </w:rPr>
        <w:t>aerosol (</w:t>
      </w:r>
      <m:oMath>
        <m:sSub>
          <m:sSubPr>
            <m:ctrlPr>
              <w:ins w:id="52" w:author="Torkelson, Mitchell David" w:date="2023-11-06T09:58:00Z">
                <w:rPr>
                  <w:rFonts w:ascii="Cambria Math" w:eastAsiaTheme="minorEastAsia" w:hAnsi="Cambria Math" w:cs="Times New Roman"/>
                </w:rPr>
              </w:ins>
            </m:ctrlPr>
          </m:sSubPr>
          <m:e>
            <m:r>
              <m:rPr>
                <m:sty m:val="p"/>
              </m:rPr>
              <w:rPr>
                <w:rFonts w:ascii="Cambria Math" w:eastAsiaTheme="minorEastAsia" w:hAnsi="Cambria Math" w:cs="Times New Roman"/>
              </w:rPr>
              <m:t>L</m:t>
            </m:r>
          </m:e>
          <m:sub>
            <m:r>
              <m:rPr>
                <m:sty m:val="p"/>
              </m:rPr>
              <w:rPr>
                <w:rFonts w:ascii="Cambria Math" w:eastAsiaTheme="minorEastAsia" w:hAnsi="Cambria Math" w:cs="Times New Roman"/>
              </w:rPr>
              <m:t>a</m:t>
            </m:r>
          </m:sub>
        </m:sSub>
      </m:oMath>
      <w:r w:rsidR="00D112F8" w:rsidRPr="00CE1657">
        <w:rPr>
          <w:rFonts w:ascii="Times New Roman" w:eastAsiaTheme="minorEastAsia" w:hAnsi="Times New Roman" w:cs="Times New Roman"/>
        </w:rPr>
        <w:t>) and aerosol-gas interactions (</w:t>
      </w:r>
      <m:oMath>
        <m:sSub>
          <m:sSubPr>
            <m:ctrlPr>
              <w:ins w:id="53" w:author="Torkelson, Mitchell David" w:date="2023-11-06T09:58:00Z">
                <w:rPr>
                  <w:rFonts w:ascii="Cambria Math" w:eastAsiaTheme="minorEastAsia" w:hAnsi="Cambria Math" w:cs="Times New Roman"/>
                </w:rPr>
              </w:ins>
            </m:ctrlPr>
          </m:sSubPr>
          <m:e>
            <m:r>
              <m:rPr>
                <m:sty m:val="p"/>
              </m:rPr>
              <w:rPr>
                <w:rFonts w:ascii="Cambria Math" w:eastAsiaTheme="minorEastAsia" w:hAnsi="Cambria Math" w:cs="Times New Roman"/>
              </w:rPr>
              <m:t>L</m:t>
            </m:r>
          </m:e>
          <m:sub>
            <m:r>
              <m:rPr>
                <m:sty m:val="p"/>
              </m:rPr>
              <w:rPr>
                <w:rFonts w:ascii="Cambria Math" w:eastAsiaTheme="minorEastAsia" w:hAnsi="Cambria Math" w:cs="Times New Roman"/>
              </w:rPr>
              <m:t>aR</m:t>
            </m:r>
          </m:sub>
        </m:sSub>
      </m:oMath>
      <w:r w:rsidR="00D112F8" w:rsidRPr="00CE1657">
        <w:rPr>
          <w:rFonts w:ascii="Times New Roman" w:eastAsiaTheme="minorEastAsia" w:hAnsi="Times New Roman" w:cs="Times New Roman"/>
        </w:rPr>
        <w:t>). Sun glint (</w:t>
      </w:r>
      <m:oMath>
        <m:sSub>
          <m:sSubPr>
            <m:ctrlPr>
              <w:ins w:id="54" w:author="Torkelson, Mitchell David" w:date="2023-11-06T09:58:00Z">
                <w:rPr>
                  <w:rFonts w:ascii="Cambria Math" w:hAnsi="Cambria Math" w:cs="Times New Roman"/>
                  <w:vertAlign w:val="subscript"/>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g</m:t>
            </m:r>
          </m:sub>
        </m:sSub>
      </m:oMath>
      <w:r w:rsidR="00D112F8" w:rsidRPr="00CE1657">
        <w:rPr>
          <w:rFonts w:ascii="Times New Roman" w:eastAsiaTheme="minorEastAsia" w:hAnsi="Times New Roman" w:cs="Times New Roman"/>
        </w:rPr>
        <w:t>) is sunlight reflected off water surfaces</w:t>
      </w:r>
      <w:r w:rsidR="00295DB3" w:rsidRPr="00CE1657">
        <w:rPr>
          <w:rFonts w:ascii="Times New Roman" w:eastAsiaTheme="minorEastAsia" w:hAnsi="Times New Roman" w:cs="Times New Roman"/>
        </w:rPr>
        <w:t xml:space="preserve">, while </w:t>
      </w:r>
      <w:r w:rsidR="007C6971" w:rsidRPr="00CE1657">
        <w:rPr>
          <w:rFonts w:ascii="Times New Roman" w:eastAsiaTheme="minorEastAsia" w:hAnsi="Times New Roman" w:cs="Times New Roman"/>
        </w:rPr>
        <w:t>whitecaps (</w:t>
      </w:r>
      <m:oMath>
        <m:sSub>
          <m:sSubPr>
            <m:ctrlPr>
              <w:ins w:id="55" w:author="Torkelson, Mitchell David" w:date="2023-11-06T09:58:00Z">
                <w:rPr>
                  <w:rFonts w:ascii="Cambria Math" w:hAnsi="Cambria Math" w:cs="Times New Roman"/>
                  <w:vertAlign w:val="subscript"/>
                </w:rPr>
              </w:ins>
            </m:ctrlPr>
          </m:sSubPr>
          <m:e>
            <m:r>
              <m:rPr>
                <m:sty m:val="p"/>
              </m:rPr>
              <w:rPr>
                <w:rFonts w:ascii="Cambria Math" w:hAnsi="Cambria Math" w:cs="Times New Roman"/>
                <w:vertAlign w:val="subscript"/>
              </w:rPr>
              <m:t>L</m:t>
            </m:r>
          </m:e>
          <m:sub>
            <m:r>
              <m:rPr>
                <m:sty m:val="p"/>
              </m:rPr>
              <w:rPr>
                <w:rFonts w:ascii="Cambria Math" w:hAnsi="Cambria Math" w:cs="Times New Roman"/>
                <w:vertAlign w:val="subscript"/>
              </w:rPr>
              <m:t>wc</m:t>
            </m:r>
          </m:sub>
        </m:sSub>
      </m:oMath>
      <w:r w:rsidR="007C6971" w:rsidRPr="00CE1657">
        <w:rPr>
          <w:rFonts w:ascii="Times New Roman" w:eastAsiaTheme="minorEastAsia" w:hAnsi="Times New Roman" w:cs="Times New Roman"/>
        </w:rPr>
        <w:t xml:space="preserve">) </w:t>
      </w:r>
      <w:r w:rsidR="00295DB3" w:rsidRPr="00CE1657">
        <w:rPr>
          <w:rFonts w:ascii="Times New Roman" w:eastAsiaTheme="minorEastAsia" w:hAnsi="Times New Roman" w:cs="Times New Roman"/>
        </w:rPr>
        <w:t xml:space="preserve">represent </w:t>
      </w:r>
      <w:r w:rsidR="007C6971" w:rsidRPr="00CE1657">
        <w:rPr>
          <w:rFonts w:ascii="Times New Roman" w:eastAsiaTheme="minorEastAsia" w:hAnsi="Times New Roman" w:cs="Times New Roman"/>
        </w:rPr>
        <w:t>sun</w:t>
      </w:r>
      <w:r w:rsidR="00295DB3" w:rsidRPr="00CE1657">
        <w:rPr>
          <w:rFonts w:ascii="Times New Roman" w:eastAsiaTheme="minorEastAsia" w:hAnsi="Times New Roman" w:cs="Times New Roman"/>
        </w:rPr>
        <w:t>light reflection from the ocean’s</w:t>
      </w:r>
      <w:r w:rsidR="007C6971" w:rsidRPr="00CE1657">
        <w:rPr>
          <w:rFonts w:ascii="Times New Roman" w:eastAsiaTheme="minorEastAsia" w:hAnsi="Times New Roman" w:cs="Times New Roman"/>
        </w:rPr>
        <w:t xml:space="preserve"> foam and whitecaps</w:t>
      </w:r>
      <w:r w:rsidR="00295DB3" w:rsidRPr="00CE1657">
        <w:rPr>
          <w:rFonts w:ascii="Times New Roman" w:eastAsiaTheme="minorEastAsia" w:hAnsi="Times New Roman" w:cs="Times New Roman"/>
        </w:rPr>
        <w:t>.</w:t>
      </w:r>
      <w:r w:rsidR="007C6971" w:rsidRPr="00CE1657">
        <w:rPr>
          <w:rFonts w:ascii="Times New Roman" w:eastAsiaTheme="minorEastAsia" w:hAnsi="Times New Roman" w:cs="Times New Roman"/>
        </w:rPr>
        <w:t xml:space="preserve"> Transmittance factors, both direct (</w:t>
      </w:r>
      <m:oMath>
        <m:r>
          <m:rPr>
            <m:sty m:val="p"/>
          </m:rPr>
          <w:rPr>
            <w:rFonts w:ascii="Cambria Math" w:hAnsi="Cambria Math" w:cs="Times New Roman"/>
            <w:vertAlign w:val="subscript"/>
          </w:rPr>
          <m:t>T</m:t>
        </m:r>
      </m:oMath>
      <w:r w:rsidR="007C6971" w:rsidRPr="00CE1657">
        <w:rPr>
          <w:rFonts w:ascii="Times New Roman" w:eastAsiaTheme="minorEastAsia" w:hAnsi="Times New Roman" w:cs="Times New Roman"/>
        </w:rPr>
        <w:t>) and diffuse (</w:t>
      </w:r>
      <m:oMath>
        <m:r>
          <m:rPr>
            <m:sty m:val="p"/>
          </m:rPr>
          <w:rPr>
            <w:rFonts w:ascii="Cambria Math" w:hAnsi="Cambria Math" w:cs="Times New Roman"/>
            <w:vertAlign w:val="subscript"/>
          </w:rPr>
          <m:t>t</m:t>
        </m:r>
      </m:oMath>
      <w:r w:rsidR="007C6971" w:rsidRPr="00CE1657">
        <w:rPr>
          <w:rFonts w:ascii="Times New Roman" w:eastAsiaTheme="minorEastAsia" w:hAnsi="Times New Roman" w:cs="Times New Roman"/>
        </w:rPr>
        <w:t xml:space="preserve">), modulate </w:t>
      </w:r>
      <w:r w:rsidR="007C6971" w:rsidRPr="00CE1657">
        <w:rPr>
          <w:rFonts w:ascii="Times New Roman" w:eastAsiaTheme="minorEastAsia" w:hAnsi="Times New Roman" w:cs="Times New Roman"/>
        </w:rPr>
        <w:lastRenderedPageBreak/>
        <w:t xml:space="preserve">these contributions. </w:t>
      </w:r>
      <w:r w:rsidR="00295DB3" w:rsidRPr="00CE1657">
        <w:rPr>
          <w:rFonts w:ascii="Times New Roman" w:eastAsiaTheme="minorEastAsia" w:hAnsi="Times New Roman" w:cs="Times New Roman"/>
        </w:rPr>
        <w:t xml:space="preserve">Direct transmission denotes </w:t>
      </w:r>
      <w:r w:rsidR="007C6971" w:rsidRPr="00CE1657">
        <w:rPr>
          <w:rFonts w:ascii="Times New Roman" w:eastAsiaTheme="minorEastAsia" w:hAnsi="Times New Roman" w:cs="Times New Roman"/>
        </w:rPr>
        <w:t xml:space="preserve">the </w:t>
      </w:r>
      <w:r w:rsidR="00295DB3" w:rsidRPr="00CE1657">
        <w:rPr>
          <w:rFonts w:ascii="Times New Roman" w:eastAsiaTheme="minorEastAsia" w:hAnsi="Times New Roman" w:cs="Times New Roman"/>
        </w:rPr>
        <w:t xml:space="preserve">light </w:t>
      </w:r>
      <w:r w:rsidR="007C6971" w:rsidRPr="00CE1657">
        <w:rPr>
          <w:rFonts w:ascii="Times New Roman" w:eastAsiaTheme="minorEastAsia" w:hAnsi="Times New Roman" w:cs="Times New Roman"/>
        </w:rPr>
        <w:t xml:space="preserve">fraction passing through the atmosphere without scattering, </w:t>
      </w:r>
      <w:r w:rsidR="00295DB3" w:rsidRPr="00CE1657">
        <w:rPr>
          <w:rFonts w:ascii="Times New Roman" w:eastAsiaTheme="minorEastAsia" w:hAnsi="Times New Roman" w:cs="Times New Roman"/>
        </w:rPr>
        <w:t>whereas diffuse transmission relates to radiation</w:t>
      </w:r>
      <w:r w:rsidR="007C6971" w:rsidRPr="00CE1657">
        <w:rPr>
          <w:rFonts w:ascii="Times New Roman" w:eastAsiaTheme="minorEastAsia" w:hAnsi="Times New Roman" w:cs="Times New Roman"/>
        </w:rPr>
        <w:t xml:space="preserve"> undergo</w:t>
      </w:r>
      <w:r w:rsidR="00295DB3" w:rsidRPr="00CE1657">
        <w:rPr>
          <w:rFonts w:ascii="Times New Roman" w:eastAsiaTheme="minorEastAsia" w:hAnsi="Times New Roman" w:cs="Times New Roman"/>
        </w:rPr>
        <w:t>ing</w:t>
      </w:r>
      <w:r w:rsidR="007C6971" w:rsidRPr="00CE1657">
        <w:rPr>
          <w:rFonts w:ascii="Times New Roman" w:eastAsiaTheme="minorEastAsia" w:hAnsi="Times New Roman" w:cs="Times New Roman"/>
        </w:rPr>
        <w:t xml:space="preserve"> multi-directional scattering. While there are </w:t>
      </w:r>
      <w:r w:rsidR="00295DB3" w:rsidRPr="00CE1657">
        <w:rPr>
          <w:rFonts w:ascii="Times New Roman" w:eastAsiaTheme="minorEastAsia" w:hAnsi="Times New Roman" w:cs="Times New Roman"/>
        </w:rPr>
        <w:t>additional intricacies, such a</w:t>
      </w:r>
      <w:r w:rsidR="007C6971" w:rsidRPr="00CE1657">
        <w:rPr>
          <w:rFonts w:ascii="Times New Roman" w:eastAsiaTheme="minorEastAsia" w:hAnsi="Times New Roman" w:cs="Times New Roman"/>
        </w:rPr>
        <w:t>s gaseous transm</w:t>
      </w:r>
      <w:r w:rsidR="00295DB3" w:rsidRPr="00CE1657">
        <w:rPr>
          <w:rFonts w:ascii="Times New Roman" w:eastAsiaTheme="minorEastAsia" w:hAnsi="Times New Roman" w:cs="Times New Roman"/>
        </w:rPr>
        <w:t>ission</w:t>
      </w:r>
      <w:r w:rsidR="007C6971" w:rsidRPr="00CE1657">
        <w:rPr>
          <w:rFonts w:ascii="Times New Roman" w:eastAsiaTheme="minorEastAsia" w:hAnsi="Times New Roman" w:cs="Times New Roman"/>
        </w:rPr>
        <w:t xml:space="preserve"> and polarization correction, these nuances extend beyond the </w:t>
      </w:r>
      <w:r w:rsidR="00295DB3" w:rsidRPr="00CE1657">
        <w:rPr>
          <w:rFonts w:ascii="Times New Roman" w:eastAsiaTheme="minorEastAsia" w:hAnsi="Times New Roman" w:cs="Times New Roman"/>
        </w:rPr>
        <w:t>scope of this study. H</w:t>
      </w:r>
      <w:r w:rsidR="007C6971" w:rsidRPr="00CE1657">
        <w:rPr>
          <w:rFonts w:ascii="Times New Roman" w:eastAsiaTheme="minorEastAsia" w:hAnsi="Times New Roman" w:cs="Times New Roman"/>
        </w:rPr>
        <w:t xml:space="preserve">owever, </w:t>
      </w:r>
      <w:r w:rsidR="00295DB3" w:rsidRPr="00CE1657">
        <w:rPr>
          <w:rFonts w:ascii="Times New Roman" w:eastAsiaTheme="minorEastAsia" w:hAnsi="Times New Roman" w:cs="Times New Roman"/>
        </w:rPr>
        <w:t xml:space="preserve">acknowledging their presence and potential impact on the TOA radiance is essential </w:t>
      </w:r>
      <w:r w:rsidR="007C6971" w:rsidRPr="00CE1657">
        <w:rPr>
          <w:rFonts w:ascii="Times New Roman" w:hAnsi="Times New Roman" w:cs="Times New Roman"/>
        </w:rPr>
        <w:t>(Mobley, 2020).</w:t>
      </w:r>
    </w:p>
    <w:p w14:paraId="3964B59F" w14:textId="4FF0102C" w:rsidR="00301558" w:rsidRPr="00CE1657" w:rsidRDefault="007C6971" w:rsidP="00295DB3">
      <w:pPr>
        <w:spacing w:line="264" w:lineRule="auto"/>
        <w:rPr>
          <w:rFonts w:ascii="Times New Roman" w:hAnsi="Times New Roman" w:cs="Times New Roman"/>
        </w:rPr>
      </w:pPr>
      <w:r w:rsidRPr="00CE1657">
        <w:rPr>
          <w:rFonts w:ascii="Times New Roman" w:hAnsi="Times New Roman" w:cs="Times New Roman"/>
        </w:rPr>
        <w:tab/>
      </w:r>
      <w:r w:rsidR="00B05378" w:rsidRPr="00CE1657">
        <w:rPr>
          <w:rFonts w:ascii="Times New Roman" w:hAnsi="Times New Roman" w:cs="Times New Roman"/>
        </w:rPr>
        <w:t>Classical</w:t>
      </w:r>
      <w:r w:rsidR="00F00A75" w:rsidRPr="00CE1657">
        <w:rPr>
          <w:rFonts w:ascii="Times New Roman" w:hAnsi="Times New Roman" w:cs="Times New Roman"/>
        </w:rPr>
        <w:t xml:space="preserve"> algorithms li</w:t>
      </w:r>
      <w:r w:rsidR="00B05378" w:rsidRPr="00CE1657">
        <w:rPr>
          <w:rFonts w:ascii="Times New Roman" w:hAnsi="Times New Roman" w:cs="Times New Roman"/>
        </w:rPr>
        <w:t xml:space="preserve">ke </w:t>
      </w:r>
      <w:r w:rsidR="00F00A75" w:rsidRPr="00CE1657">
        <w:rPr>
          <w:rFonts w:ascii="Times New Roman" w:hAnsi="Times New Roman" w:cs="Times New Roman"/>
        </w:rPr>
        <w:t>Gordan and Wang</w:t>
      </w:r>
      <w:r w:rsidR="00B05378" w:rsidRPr="00CE1657">
        <w:rPr>
          <w:rFonts w:ascii="Times New Roman" w:hAnsi="Times New Roman" w:cs="Times New Roman"/>
        </w:rPr>
        <w:t>’s</w:t>
      </w:r>
      <w:r w:rsidR="00F00A75" w:rsidRPr="00CE1657">
        <w:rPr>
          <w:rFonts w:ascii="Times New Roman" w:hAnsi="Times New Roman" w:cs="Times New Roman"/>
        </w:rPr>
        <w:t xml:space="preserve"> (1994</w:t>
      </w:r>
      <w:r w:rsidR="00F046D4" w:rsidRPr="00CE1657">
        <w:rPr>
          <w:rFonts w:ascii="Times New Roman" w:hAnsi="Times New Roman" w:cs="Times New Roman"/>
        </w:rPr>
        <w:t xml:space="preserve">) </w:t>
      </w:r>
      <w:r w:rsidR="00B05378" w:rsidRPr="00CE1657">
        <w:rPr>
          <w:rFonts w:ascii="Times New Roman" w:hAnsi="Times New Roman" w:cs="Times New Roman"/>
        </w:rPr>
        <w:t>leverage the</w:t>
      </w:r>
      <w:r w:rsidR="00F00A75" w:rsidRPr="00CE1657">
        <w:rPr>
          <w:rFonts w:ascii="Times New Roman" w:hAnsi="Times New Roman" w:cs="Times New Roman"/>
        </w:rPr>
        <w:t xml:space="preserve"> “black pixel” </w:t>
      </w:r>
      <w:r w:rsidR="00B05378" w:rsidRPr="00CE1657">
        <w:rPr>
          <w:rFonts w:ascii="Times New Roman" w:hAnsi="Times New Roman" w:cs="Times New Roman"/>
        </w:rPr>
        <w:t xml:space="preserve">postulate for </w:t>
      </w:r>
      <w:r w:rsidR="0026208B" w:rsidRPr="00CE1657">
        <w:rPr>
          <w:rFonts w:ascii="Times New Roman" w:hAnsi="Times New Roman" w:cs="Times New Roman"/>
        </w:rPr>
        <w:t xml:space="preserve">the </w:t>
      </w:r>
      <w:r w:rsidR="00F046D4" w:rsidRPr="00CE1657">
        <w:rPr>
          <w:rFonts w:ascii="Times New Roman" w:hAnsi="Times New Roman" w:cs="Times New Roman"/>
        </w:rPr>
        <w:t xml:space="preserve">near-infrared </w:t>
      </w:r>
      <w:r w:rsidR="00B05378" w:rsidRPr="00CE1657">
        <w:rPr>
          <w:rFonts w:ascii="Times New Roman" w:hAnsi="Times New Roman" w:cs="Times New Roman"/>
        </w:rPr>
        <w:t>(</w:t>
      </w:r>
      <w:r w:rsidR="00F00A75" w:rsidRPr="00CE1657">
        <w:rPr>
          <w:rFonts w:ascii="Times New Roman" w:hAnsi="Times New Roman" w:cs="Times New Roman"/>
        </w:rPr>
        <w:t>NIR</w:t>
      </w:r>
      <w:r w:rsidR="00B05378" w:rsidRPr="00CE1657">
        <w:rPr>
          <w:rFonts w:ascii="Times New Roman" w:hAnsi="Times New Roman" w:cs="Times New Roman"/>
        </w:rPr>
        <w:t>)</w:t>
      </w:r>
      <w:r w:rsidR="00F00A75" w:rsidRPr="00CE1657">
        <w:rPr>
          <w:rFonts w:ascii="Times New Roman" w:hAnsi="Times New Roman" w:cs="Times New Roman"/>
        </w:rPr>
        <w:t xml:space="preserve"> </w:t>
      </w:r>
      <w:r w:rsidR="00F046D4" w:rsidRPr="00CE1657">
        <w:rPr>
          <w:rFonts w:ascii="Times New Roman" w:hAnsi="Times New Roman" w:cs="Times New Roman"/>
        </w:rPr>
        <w:t>band</w:t>
      </w:r>
      <w:r w:rsidR="00B05378" w:rsidRPr="00CE1657">
        <w:rPr>
          <w:rFonts w:ascii="Times New Roman" w:hAnsi="Times New Roman" w:cs="Times New Roman"/>
        </w:rPr>
        <w:t xml:space="preserve">, presuming NIR </w:t>
      </w:r>
      <w:r w:rsidR="00F00A75" w:rsidRPr="00CE1657">
        <w:rPr>
          <w:rFonts w:ascii="Times New Roman" w:hAnsi="Times New Roman" w:cs="Times New Roman"/>
        </w:rPr>
        <w:t xml:space="preserve">wavelengths </w:t>
      </w:r>
      <w:r w:rsidR="00B05378" w:rsidRPr="00CE1657">
        <w:rPr>
          <w:rFonts w:ascii="Times New Roman" w:hAnsi="Times New Roman" w:cs="Times New Roman"/>
        </w:rPr>
        <w:t xml:space="preserve">to have negligible oceanic contributions. </w:t>
      </w:r>
      <w:r w:rsidR="000822F5" w:rsidRPr="00CE1657">
        <w:rPr>
          <w:rFonts w:ascii="Times New Roman" w:hAnsi="Times New Roman" w:cs="Times New Roman"/>
        </w:rPr>
        <w:t xml:space="preserve">This assumption allows algorithms to </w:t>
      </w:r>
      <w:r w:rsidR="00955926" w:rsidRPr="00CE1657">
        <w:rPr>
          <w:rFonts w:ascii="Times New Roman" w:hAnsi="Times New Roman" w:cs="Times New Roman"/>
        </w:rPr>
        <w:t>assign the full NIR signal to</w:t>
      </w:r>
      <w:r w:rsidR="000822F5" w:rsidRPr="00CE1657">
        <w:rPr>
          <w:rFonts w:ascii="Times New Roman" w:hAnsi="Times New Roman" w:cs="Times New Roman"/>
        </w:rPr>
        <w:t xml:space="preserve"> atmospheric sources which, in turn, enables </w:t>
      </w:r>
      <w:r w:rsidR="00BC6037">
        <w:rPr>
          <w:rFonts w:ascii="Times New Roman" w:hAnsi="Times New Roman" w:cs="Times New Roman"/>
        </w:rPr>
        <w:t xml:space="preserve">the </w:t>
      </w:r>
      <w:r w:rsidR="000822F5" w:rsidRPr="00CE1657">
        <w:rPr>
          <w:rFonts w:ascii="Times New Roman" w:hAnsi="Times New Roman" w:cs="Times New Roman"/>
        </w:rPr>
        <w:t xml:space="preserve">estimation of atmospheric properties which are then applied to other wavelengths. </w:t>
      </w:r>
      <w:r w:rsidR="00F00A75" w:rsidRPr="00CE1657">
        <w:rPr>
          <w:rFonts w:ascii="Times New Roman" w:hAnsi="Times New Roman" w:cs="Times New Roman"/>
        </w:rPr>
        <w:t xml:space="preserve">While </w:t>
      </w:r>
      <w:r w:rsidR="00B05378" w:rsidRPr="00CE1657">
        <w:rPr>
          <w:rFonts w:ascii="Times New Roman" w:hAnsi="Times New Roman" w:cs="Times New Roman"/>
        </w:rPr>
        <w:t xml:space="preserve">efficacious for oligotrophic waters, this </w:t>
      </w:r>
      <w:r w:rsidR="006F6223" w:rsidRPr="00CE1657">
        <w:rPr>
          <w:rFonts w:ascii="Times New Roman" w:hAnsi="Times New Roman" w:cs="Times New Roman"/>
        </w:rPr>
        <w:t xml:space="preserve">assumption </w:t>
      </w:r>
      <w:r w:rsidR="00B05378" w:rsidRPr="00CE1657">
        <w:rPr>
          <w:rFonts w:ascii="Times New Roman" w:hAnsi="Times New Roman" w:cs="Times New Roman"/>
        </w:rPr>
        <w:t>fails in</w:t>
      </w:r>
      <w:r w:rsidR="00F046D4" w:rsidRPr="00CE1657">
        <w:rPr>
          <w:rFonts w:ascii="Times New Roman" w:hAnsi="Times New Roman" w:cs="Times New Roman"/>
        </w:rPr>
        <w:t xml:space="preserve"> o</w:t>
      </w:r>
      <w:r w:rsidR="00F00A75" w:rsidRPr="00CE1657">
        <w:rPr>
          <w:rFonts w:ascii="Times New Roman" w:hAnsi="Times New Roman" w:cs="Times New Roman"/>
        </w:rPr>
        <w:t>ptically complex waters like coastal and turbid regions</w:t>
      </w:r>
      <w:r w:rsidR="000822F5" w:rsidRPr="00CE1657">
        <w:rPr>
          <w:rFonts w:ascii="Times New Roman" w:hAnsi="Times New Roman" w:cs="Times New Roman"/>
        </w:rPr>
        <w:t xml:space="preserve"> where the aquatic contribution to the NIR signal might differ from zero</w:t>
      </w:r>
      <w:r w:rsidR="00301558" w:rsidRPr="00CE1657">
        <w:rPr>
          <w:rFonts w:ascii="Times New Roman" w:hAnsi="Times New Roman" w:cs="Times New Roman"/>
        </w:rPr>
        <w:t xml:space="preserve"> (Siegel et al., 2000; Ruddick et al., 2000</w:t>
      </w:r>
      <w:r w:rsidR="00AA069C" w:rsidRPr="00CE1657">
        <w:rPr>
          <w:rFonts w:ascii="Times New Roman" w:hAnsi="Times New Roman" w:cs="Times New Roman"/>
        </w:rPr>
        <w:t xml:space="preserve">; Stumpf </w:t>
      </w:r>
      <w:r w:rsidR="0026208B" w:rsidRPr="00CE1657">
        <w:rPr>
          <w:rFonts w:ascii="Times New Roman" w:hAnsi="Times New Roman" w:cs="Times New Roman"/>
        </w:rPr>
        <w:t>et</w:t>
      </w:r>
      <w:r w:rsidR="00AA069C" w:rsidRPr="00CE1657">
        <w:rPr>
          <w:rFonts w:ascii="Times New Roman" w:hAnsi="Times New Roman" w:cs="Times New Roman"/>
        </w:rPr>
        <w:t xml:space="preserve"> al., 2003</w:t>
      </w:r>
      <w:r w:rsidR="00301558" w:rsidRPr="00CE1657">
        <w:rPr>
          <w:rFonts w:ascii="Times New Roman" w:hAnsi="Times New Roman" w:cs="Times New Roman"/>
        </w:rPr>
        <w:t xml:space="preserve">). </w:t>
      </w:r>
      <w:r w:rsidR="00B05378" w:rsidRPr="00CE1657">
        <w:rPr>
          <w:rFonts w:ascii="Times New Roman" w:hAnsi="Times New Roman" w:cs="Times New Roman"/>
        </w:rPr>
        <w:t>Innovative correction strategies for such waters have emerged</w:t>
      </w:r>
      <w:r w:rsidR="00F046D4" w:rsidRPr="00CE1657">
        <w:rPr>
          <w:rFonts w:ascii="Times New Roman" w:hAnsi="Times New Roman" w:cs="Times New Roman"/>
        </w:rPr>
        <w:t>,</w:t>
      </w:r>
      <w:r w:rsidR="00B05378" w:rsidRPr="00CE1657">
        <w:rPr>
          <w:rFonts w:ascii="Times New Roman" w:hAnsi="Times New Roman" w:cs="Times New Roman"/>
        </w:rPr>
        <w:t xml:space="preserve"> either </w:t>
      </w:r>
      <w:r w:rsidR="00F64E0D" w:rsidRPr="00CE1657">
        <w:rPr>
          <w:rFonts w:ascii="Times New Roman" w:hAnsi="Times New Roman" w:cs="Times New Roman"/>
        </w:rPr>
        <w:t xml:space="preserve">iteratively </w:t>
      </w:r>
      <w:r w:rsidR="00B05378" w:rsidRPr="00CE1657">
        <w:rPr>
          <w:rFonts w:ascii="Times New Roman" w:hAnsi="Times New Roman" w:cs="Times New Roman"/>
        </w:rPr>
        <w:t>adjusting NIR radiance with parameters like chlorophyll a</w:t>
      </w:r>
      <w:r w:rsidR="00F046D4" w:rsidRPr="00CE1657">
        <w:rPr>
          <w:rFonts w:ascii="Times New Roman" w:hAnsi="Times New Roman" w:cs="Times New Roman"/>
        </w:rPr>
        <w:t xml:space="preserve"> </w:t>
      </w:r>
      <w:r w:rsidR="00B05378" w:rsidRPr="00CE1657">
        <w:rPr>
          <w:rFonts w:ascii="Times New Roman" w:hAnsi="Times New Roman" w:cs="Times New Roman"/>
        </w:rPr>
        <w:t xml:space="preserve">or sediment concentrations </w:t>
      </w:r>
      <w:r w:rsidR="00301558" w:rsidRPr="00CE1657">
        <w:rPr>
          <w:rFonts w:ascii="Times New Roman" w:hAnsi="Times New Roman" w:cs="Times New Roman"/>
        </w:rPr>
        <w:t xml:space="preserve">(Lavender et al., 2005; Siegal et al., 2000) or employing models </w:t>
      </w:r>
      <w:r w:rsidR="00B05378" w:rsidRPr="00CE1657">
        <w:rPr>
          <w:rFonts w:ascii="Times New Roman" w:hAnsi="Times New Roman" w:cs="Times New Roman"/>
        </w:rPr>
        <w:t xml:space="preserve">concurrently solving aerosol </w:t>
      </w:r>
      <w:r w:rsidR="00301558" w:rsidRPr="00CE1657">
        <w:rPr>
          <w:rFonts w:ascii="Times New Roman" w:hAnsi="Times New Roman" w:cs="Times New Roman"/>
        </w:rPr>
        <w:t>and backscattering properties (Ruddick et al., 2000).</w:t>
      </w:r>
      <w:r w:rsidR="00B05378" w:rsidRPr="00CE1657">
        <w:rPr>
          <w:rFonts w:ascii="Times New Roman" w:hAnsi="Times New Roman" w:cs="Times New Roman"/>
        </w:rPr>
        <w:t xml:space="preserve"> Modern methodologies also utilize </w:t>
      </w:r>
      <w:r w:rsidR="00301558" w:rsidRPr="00CE1657">
        <w:rPr>
          <w:rFonts w:ascii="Times New Roman" w:hAnsi="Times New Roman" w:cs="Times New Roman"/>
        </w:rPr>
        <w:t>shortwave infrared (SWIR) bands</w:t>
      </w:r>
      <w:r w:rsidR="00B05378" w:rsidRPr="00CE1657">
        <w:rPr>
          <w:rFonts w:ascii="Times New Roman" w:hAnsi="Times New Roman" w:cs="Times New Roman"/>
        </w:rPr>
        <w:t xml:space="preserve">, enhancing AC in </w:t>
      </w:r>
      <w:r w:rsidR="00295DB3" w:rsidRPr="00CE1657">
        <w:rPr>
          <w:rFonts w:ascii="Times New Roman" w:hAnsi="Times New Roman" w:cs="Times New Roman"/>
        </w:rPr>
        <w:t xml:space="preserve">optically </w:t>
      </w:r>
      <w:r w:rsidR="00F64E0D" w:rsidRPr="00CE1657">
        <w:rPr>
          <w:rFonts w:ascii="Times New Roman" w:hAnsi="Times New Roman" w:cs="Times New Roman"/>
        </w:rPr>
        <w:t xml:space="preserve">complex </w:t>
      </w:r>
      <w:r w:rsidR="00B05378" w:rsidRPr="00CE1657">
        <w:rPr>
          <w:rFonts w:ascii="Times New Roman" w:hAnsi="Times New Roman" w:cs="Times New Roman"/>
        </w:rPr>
        <w:t>waters</w:t>
      </w:r>
      <w:r w:rsidR="00301558" w:rsidRPr="00CE1657">
        <w:rPr>
          <w:rFonts w:ascii="Times New Roman" w:hAnsi="Times New Roman" w:cs="Times New Roman"/>
        </w:rPr>
        <w:t xml:space="preserve"> </w:t>
      </w:r>
      <w:r w:rsidR="00F046D4" w:rsidRPr="00CE1657">
        <w:rPr>
          <w:rFonts w:ascii="Times New Roman" w:hAnsi="Times New Roman" w:cs="Times New Roman"/>
        </w:rPr>
        <w:t>(Wang et al., 2007; 2011; Hu et al., 2012).</w:t>
      </w:r>
    </w:p>
    <w:p w14:paraId="63F5A038" w14:textId="77777777" w:rsidR="00B736EC" w:rsidRPr="00CE1657" w:rsidRDefault="00B736EC" w:rsidP="00054C9A">
      <w:pPr>
        <w:spacing w:line="264" w:lineRule="auto"/>
        <w:rPr>
          <w:rFonts w:ascii="Times New Roman" w:hAnsi="Times New Roman" w:cs="Times New Roman"/>
          <w:sz w:val="22"/>
          <w:szCs w:val="22"/>
        </w:rPr>
      </w:pPr>
    </w:p>
    <w:p w14:paraId="257EC7AA" w14:textId="07D35FD3" w:rsidR="00B736EC" w:rsidRPr="00CE1657" w:rsidRDefault="00B736EC" w:rsidP="00054C9A">
      <w:pPr>
        <w:pStyle w:val="Heading2"/>
        <w:spacing w:line="264" w:lineRule="auto"/>
        <w:rPr>
          <w:rFonts w:ascii="Times New Roman" w:hAnsi="Times New Roman" w:cs="Times New Roman"/>
        </w:rPr>
      </w:pPr>
      <w:bookmarkStart w:id="56" w:name="_Toc146790370"/>
      <w:bookmarkStart w:id="57" w:name="_Toc146800768"/>
      <w:bookmarkStart w:id="58" w:name="_Toc146825338"/>
      <w:bookmarkStart w:id="59" w:name="_Toc148560293"/>
      <w:bookmarkStart w:id="60" w:name="_Toc150156876"/>
      <w:r w:rsidRPr="00CE1657">
        <w:rPr>
          <w:rFonts w:ascii="Times New Roman" w:hAnsi="Times New Roman" w:cs="Times New Roman"/>
        </w:rPr>
        <w:t>Bio-Optics</w:t>
      </w:r>
      <w:bookmarkEnd w:id="56"/>
      <w:bookmarkEnd w:id="57"/>
      <w:bookmarkEnd w:id="58"/>
      <w:bookmarkEnd w:id="59"/>
      <w:bookmarkEnd w:id="60"/>
      <w:r w:rsidRPr="00CE1657">
        <w:rPr>
          <w:rFonts w:ascii="Times New Roman" w:hAnsi="Times New Roman" w:cs="Times New Roman"/>
        </w:rPr>
        <w:t xml:space="preserve"> </w:t>
      </w:r>
    </w:p>
    <w:p w14:paraId="0BBE7CCF" w14:textId="1AEAC8F9" w:rsidR="00B736EC" w:rsidRPr="00CE1657" w:rsidRDefault="00153486" w:rsidP="00054C9A">
      <w:pPr>
        <w:spacing w:line="264" w:lineRule="auto"/>
        <w:ind w:firstLine="360"/>
        <w:rPr>
          <w:rFonts w:ascii="Times New Roman" w:hAnsi="Times New Roman" w:cs="Times New Roman"/>
        </w:rPr>
      </w:pPr>
      <w:r w:rsidRPr="00CE1657">
        <w:rPr>
          <w:rFonts w:ascii="Times New Roman" w:hAnsi="Times New Roman" w:cs="Times New Roman"/>
        </w:rPr>
        <w:t>OC</w:t>
      </w:r>
      <w:r w:rsidR="00B736EC" w:rsidRPr="00CE1657">
        <w:rPr>
          <w:rFonts w:ascii="Times New Roman" w:hAnsi="Times New Roman" w:cs="Times New Roman"/>
        </w:rPr>
        <w:t xml:space="preserve"> remote sensing </w:t>
      </w:r>
      <w:r w:rsidR="00B05378" w:rsidRPr="00CE1657">
        <w:rPr>
          <w:rFonts w:ascii="Times New Roman" w:hAnsi="Times New Roman" w:cs="Times New Roman"/>
        </w:rPr>
        <w:t>harnesses</w:t>
      </w:r>
      <w:r w:rsidR="00F64E0D" w:rsidRPr="00CE1657">
        <w:rPr>
          <w:rFonts w:ascii="Times New Roman" w:hAnsi="Times New Roman" w:cs="Times New Roman"/>
        </w:rPr>
        <w:t xml:space="preserve"> our knowledge of</w:t>
      </w:r>
      <w:r w:rsidR="00B05378" w:rsidRPr="00CE1657">
        <w:rPr>
          <w:rFonts w:ascii="Times New Roman" w:hAnsi="Times New Roman" w:cs="Times New Roman"/>
        </w:rPr>
        <w:t xml:space="preserve"> bio-optical properties to illuminate facets of marine ecosystems and biogeochemical dynamics. </w:t>
      </w:r>
      <w:r w:rsidR="00B736EC" w:rsidRPr="00CE1657">
        <w:rPr>
          <w:rFonts w:ascii="Times New Roman" w:hAnsi="Times New Roman" w:cs="Times New Roman"/>
        </w:rPr>
        <w:t xml:space="preserve">These properties </w:t>
      </w:r>
      <w:r w:rsidR="00B05378" w:rsidRPr="00CE1657">
        <w:rPr>
          <w:rFonts w:ascii="Times New Roman" w:hAnsi="Times New Roman" w:cs="Times New Roman"/>
        </w:rPr>
        <w:t xml:space="preserve">delineate </w:t>
      </w:r>
      <w:r w:rsidR="0026208B" w:rsidRPr="00CE1657">
        <w:rPr>
          <w:rFonts w:ascii="Times New Roman" w:hAnsi="Times New Roman" w:cs="Times New Roman"/>
        </w:rPr>
        <w:t>how</w:t>
      </w:r>
      <w:r w:rsidR="00B05378" w:rsidRPr="00CE1657">
        <w:rPr>
          <w:rFonts w:ascii="Times New Roman" w:hAnsi="Times New Roman" w:cs="Times New Roman"/>
        </w:rPr>
        <w:t xml:space="preserve"> </w:t>
      </w:r>
      <w:r w:rsidR="00B736EC" w:rsidRPr="00CE1657">
        <w:rPr>
          <w:rFonts w:ascii="Times New Roman" w:hAnsi="Times New Roman" w:cs="Times New Roman"/>
        </w:rPr>
        <w:t>light interacts with water</w:t>
      </w:r>
      <w:r w:rsidR="00B05378" w:rsidRPr="00CE1657">
        <w:rPr>
          <w:rFonts w:ascii="Times New Roman" w:hAnsi="Times New Roman" w:cs="Times New Roman"/>
        </w:rPr>
        <w:t>borne</w:t>
      </w:r>
      <w:r w:rsidR="00B736EC" w:rsidRPr="00CE1657">
        <w:rPr>
          <w:rFonts w:ascii="Times New Roman" w:hAnsi="Times New Roman" w:cs="Times New Roman"/>
        </w:rPr>
        <w:t xml:space="preserve"> constituents,</w:t>
      </w:r>
      <w:r w:rsidR="00B05378" w:rsidRPr="00CE1657">
        <w:rPr>
          <w:rFonts w:ascii="Times New Roman" w:hAnsi="Times New Roman" w:cs="Times New Roman"/>
        </w:rPr>
        <w:t xml:space="preserve"> </w:t>
      </w:r>
      <w:r w:rsidR="00F64E0D" w:rsidRPr="00CE1657">
        <w:rPr>
          <w:rFonts w:ascii="Times New Roman" w:hAnsi="Times New Roman" w:cs="Times New Roman"/>
        </w:rPr>
        <w:t xml:space="preserve">such as </w:t>
      </w:r>
      <w:r w:rsidR="00B736EC" w:rsidRPr="00CE1657">
        <w:rPr>
          <w:rFonts w:ascii="Times New Roman" w:hAnsi="Times New Roman" w:cs="Times New Roman"/>
        </w:rPr>
        <w:t xml:space="preserve">phytoplankton, suspended sediments, and </w:t>
      </w:r>
      <w:r w:rsidR="00D154B1" w:rsidRPr="00CE1657">
        <w:rPr>
          <w:rFonts w:ascii="Times New Roman" w:hAnsi="Times New Roman" w:cs="Times New Roman"/>
        </w:rPr>
        <w:t>CDOM</w:t>
      </w:r>
      <w:r w:rsidR="00B736EC" w:rsidRPr="00CE1657">
        <w:rPr>
          <w:rFonts w:ascii="Times New Roman" w:hAnsi="Times New Roman" w:cs="Times New Roman"/>
        </w:rPr>
        <w:t xml:space="preserve"> </w:t>
      </w:r>
      <w:r w:rsidR="00B05378" w:rsidRPr="00CE1657">
        <w:rPr>
          <w:rFonts w:ascii="Times New Roman" w:hAnsi="Times New Roman" w:cs="Times New Roman"/>
        </w:rPr>
        <w:t>Grounded in bio-optical principles, specialized pigment algorithms interpret radiometric data</w:t>
      </w:r>
      <w:r w:rsidR="005C46AB" w:rsidRPr="00CE1657">
        <w:rPr>
          <w:rFonts w:ascii="Times New Roman" w:hAnsi="Times New Roman" w:cs="Times New Roman"/>
        </w:rPr>
        <w:t xml:space="preserve"> to deduce </w:t>
      </w:r>
      <w:r w:rsidR="00B05378" w:rsidRPr="00CE1657">
        <w:rPr>
          <w:rFonts w:ascii="Times New Roman" w:hAnsi="Times New Roman" w:cs="Times New Roman"/>
        </w:rPr>
        <w:t xml:space="preserve">attributes </w:t>
      </w:r>
      <w:r w:rsidR="005C46AB" w:rsidRPr="00CE1657">
        <w:rPr>
          <w:rFonts w:ascii="Times New Roman" w:hAnsi="Times New Roman" w:cs="Times New Roman"/>
        </w:rPr>
        <w:t xml:space="preserve">such as </w:t>
      </w:r>
      <w:r w:rsidR="00B05378" w:rsidRPr="00CE1657">
        <w:rPr>
          <w:rFonts w:ascii="Times New Roman" w:hAnsi="Times New Roman" w:cs="Times New Roman"/>
        </w:rPr>
        <w:t>phytoplankton concentration, non-algal particles, and CDOM</w:t>
      </w:r>
      <w:r w:rsidR="00B736EC" w:rsidRPr="00CE1657">
        <w:rPr>
          <w:rFonts w:ascii="Times New Roman" w:hAnsi="Times New Roman" w:cs="Times New Roman"/>
        </w:rPr>
        <w:t xml:space="preserve"> (Werdell et al., 2018). </w:t>
      </w:r>
      <w:r w:rsidR="005C46AB" w:rsidRPr="00CE1657">
        <w:rPr>
          <w:rFonts w:ascii="Times New Roman" w:hAnsi="Times New Roman" w:cs="Times New Roman"/>
        </w:rPr>
        <w:t>This</w:t>
      </w:r>
      <w:r w:rsidR="00B05378" w:rsidRPr="00CE1657">
        <w:rPr>
          <w:rFonts w:ascii="Times New Roman" w:hAnsi="Times New Roman" w:cs="Times New Roman"/>
        </w:rPr>
        <w:t xml:space="preserve"> analytical </w:t>
      </w:r>
      <w:r w:rsidR="005C46AB" w:rsidRPr="00CE1657">
        <w:rPr>
          <w:rFonts w:ascii="Times New Roman" w:hAnsi="Times New Roman" w:cs="Times New Roman"/>
        </w:rPr>
        <w:t>approach has deepened our knowledge in</w:t>
      </w:r>
      <w:r w:rsidR="00B05378" w:rsidRPr="00CE1657">
        <w:rPr>
          <w:rFonts w:ascii="Times New Roman" w:hAnsi="Times New Roman" w:cs="Times New Roman"/>
        </w:rPr>
        <w:t xml:space="preserve"> key research domains, including carbon cycling </w:t>
      </w:r>
      <w:r w:rsidR="00B736EC" w:rsidRPr="00CE1657">
        <w:rPr>
          <w:rFonts w:ascii="Times New Roman" w:hAnsi="Times New Roman" w:cs="Times New Roman"/>
        </w:rPr>
        <w:t>(Allison et al., 2010; Siegel et al., 2014)</w:t>
      </w:r>
      <w:r w:rsidR="00B05378" w:rsidRPr="00CE1657">
        <w:rPr>
          <w:rFonts w:ascii="Times New Roman" w:hAnsi="Times New Roman" w:cs="Times New Roman"/>
        </w:rPr>
        <w:t xml:space="preserve">, </w:t>
      </w:r>
      <w:r w:rsidR="00B736EC" w:rsidRPr="00CE1657">
        <w:rPr>
          <w:rFonts w:ascii="Times New Roman" w:hAnsi="Times New Roman" w:cs="Times New Roman"/>
        </w:rPr>
        <w:t>oceanic productivity (Saba et al., 2011), and phytoplankton diversity (Westberry et al., 2016).</w:t>
      </w:r>
    </w:p>
    <w:p w14:paraId="71552536" w14:textId="43D06781" w:rsidR="00D154B1" w:rsidRPr="00CE1657" w:rsidRDefault="00D154B1" w:rsidP="00D154B1">
      <w:pPr>
        <w:spacing w:line="264" w:lineRule="auto"/>
        <w:ind w:firstLine="360"/>
        <w:rPr>
          <w:rFonts w:ascii="Times New Roman" w:hAnsi="Times New Roman" w:cs="Times New Roman"/>
        </w:rPr>
      </w:pPr>
      <w:r w:rsidRPr="00CE1657">
        <w:rPr>
          <w:rFonts w:ascii="Times New Roman" w:hAnsi="Times New Roman" w:cs="Times New Roman"/>
        </w:rPr>
        <w:t>Two fundamental optical property categories underpin b</w:t>
      </w:r>
      <w:r w:rsidR="00B05378" w:rsidRPr="00CE1657">
        <w:rPr>
          <w:rFonts w:ascii="Times New Roman" w:hAnsi="Times New Roman" w:cs="Times New Roman"/>
        </w:rPr>
        <w:t>io</w:t>
      </w:r>
      <w:r w:rsidR="00B736EC" w:rsidRPr="00CE1657">
        <w:rPr>
          <w:rFonts w:ascii="Times New Roman" w:hAnsi="Times New Roman" w:cs="Times New Roman"/>
        </w:rPr>
        <w:t>-optic</w:t>
      </w:r>
      <w:r w:rsidR="00B05378" w:rsidRPr="00CE1657">
        <w:rPr>
          <w:rFonts w:ascii="Times New Roman" w:hAnsi="Times New Roman" w:cs="Times New Roman"/>
        </w:rPr>
        <w:t>al studies</w:t>
      </w:r>
      <w:r w:rsidRPr="00CE1657">
        <w:rPr>
          <w:rFonts w:ascii="Times New Roman" w:hAnsi="Times New Roman" w:cs="Times New Roman"/>
        </w:rPr>
        <w:t>:</w:t>
      </w:r>
      <w:r w:rsidR="00B05378" w:rsidRPr="00CE1657">
        <w:rPr>
          <w:rFonts w:ascii="Times New Roman" w:hAnsi="Times New Roman" w:cs="Times New Roman"/>
        </w:rPr>
        <w:t xml:space="preserve"> </w:t>
      </w:r>
      <w:r w:rsidR="00B736EC" w:rsidRPr="00CE1657">
        <w:rPr>
          <w:rFonts w:ascii="Times New Roman" w:hAnsi="Times New Roman" w:cs="Times New Roman"/>
        </w:rPr>
        <w:t>Inherent Optical Properties (IOP) and Apparent Optical Properties (AOP). IOPs</w:t>
      </w:r>
      <w:r w:rsidRPr="00CE1657">
        <w:rPr>
          <w:rFonts w:ascii="Times New Roman" w:hAnsi="Times New Roman" w:cs="Times New Roman"/>
        </w:rPr>
        <w:t xml:space="preserve"> are inherent to the water and its constituents, independent of </w:t>
      </w:r>
      <w:r w:rsidR="00B05378" w:rsidRPr="00CE1657">
        <w:rPr>
          <w:rFonts w:ascii="Times New Roman" w:hAnsi="Times New Roman" w:cs="Times New Roman"/>
        </w:rPr>
        <w:t xml:space="preserve">the </w:t>
      </w:r>
      <w:r w:rsidR="00B736EC" w:rsidRPr="00CE1657">
        <w:rPr>
          <w:rFonts w:ascii="Times New Roman" w:hAnsi="Times New Roman" w:cs="Times New Roman"/>
        </w:rPr>
        <w:t>inciden</w:t>
      </w:r>
      <w:r w:rsidR="00B05378" w:rsidRPr="00CE1657">
        <w:rPr>
          <w:rFonts w:ascii="Times New Roman" w:hAnsi="Times New Roman" w:cs="Times New Roman"/>
        </w:rPr>
        <w:t>ce angle or</w:t>
      </w:r>
      <w:r w:rsidR="00B736EC" w:rsidRPr="00CE1657">
        <w:rPr>
          <w:rFonts w:ascii="Times New Roman" w:hAnsi="Times New Roman" w:cs="Times New Roman"/>
        </w:rPr>
        <w:t xml:space="preserve"> intensity</w:t>
      </w:r>
      <w:r w:rsidR="00B05378" w:rsidRPr="00CE1657">
        <w:rPr>
          <w:rFonts w:ascii="Times New Roman" w:hAnsi="Times New Roman" w:cs="Times New Roman"/>
        </w:rPr>
        <w:t xml:space="preserve"> of light</w:t>
      </w:r>
      <w:r w:rsidRPr="00CE1657">
        <w:rPr>
          <w:rFonts w:ascii="Times New Roman" w:hAnsi="Times New Roman" w:cs="Times New Roman"/>
        </w:rPr>
        <w:t>. They encompass the</w:t>
      </w:r>
      <w:r w:rsidR="00BC6037">
        <w:rPr>
          <w:rFonts w:ascii="Times New Roman" w:hAnsi="Times New Roman" w:cs="Times New Roman"/>
        </w:rPr>
        <w:t xml:space="preserve"> </w:t>
      </w:r>
      <w:r w:rsidR="00B736EC" w:rsidRPr="00CE1657">
        <w:rPr>
          <w:rFonts w:ascii="Times New Roman" w:hAnsi="Times New Roman" w:cs="Times New Roman"/>
        </w:rPr>
        <w:t>absorption A(</w:t>
      </w:r>
      <w:r w:rsidR="00B736EC" w:rsidRPr="00CE1657">
        <w:rPr>
          <w:rFonts w:ascii="Times New Roman" w:hAnsi="Times New Roman" w:cs="Times New Roman"/>
        </w:rPr>
        <w:sym w:font="Symbol" w:char="F06C"/>
      </w:r>
      <w:r w:rsidR="00B736EC" w:rsidRPr="00CE1657">
        <w:rPr>
          <w:rFonts w:ascii="Times New Roman" w:hAnsi="Times New Roman" w:cs="Times New Roman"/>
        </w:rPr>
        <w:t>), scattering B(</w:t>
      </w:r>
      <w:r w:rsidR="00B736EC" w:rsidRPr="00CE1657">
        <w:rPr>
          <w:rFonts w:ascii="Times New Roman" w:hAnsi="Times New Roman" w:cs="Times New Roman"/>
        </w:rPr>
        <w:sym w:font="Symbol" w:char="F06C"/>
      </w:r>
      <w:r w:rsidR="00B736EC" w:rsidRPr="00CE1657">
        <w:rPr>
          <w:rFonts w:ascii="Times New Roman" w:hAnsi="Times New Roman" w:cs="Times New Roman"/>
        </w:rPr>
        <w:t>), and transmittance T(</w:t>
      </w:r>
      <w:r w:rsidR="00B736EC" w:rsidRPr="00CE1657">
        <w:rPr>
          <w:rFonts w:ascii="Times New Roman" w:hAnsi="Times New Roman" w:cs="Times New Roman"/>
        </w:rPr>
        <w:sym w:font="Symbol" w:char="F06C"/>
      </w:r>
      <w:r w:rsidR="00B736EC" w:rsidRPr="00CE1657">
        <w:rPr>
          <w:rFonts w:ascii="Times New Roman" w:hAnsi="Times New Roman" w:cs="Times New Roman"/>
        </w:rPr>
        <w:t>)</w:t>
      </w:r>
      <w:r w:rsidRPr="00CE1657">
        <w:rPr>
          <w:rFonts w:ascii="Times New Roman" w:hAnsi="Times New Roman" w:cs="Times New Roman"/>
        </w:rPr>
        <w:t xml:space="preserve"> </w:t>
      </w:r>
      <w:r w:rsidR="00A15568" w:rsidRPr="00CE1657">
        <w:rPr>
          <w:rFonts w:ascii="Times New Roman" w:hAnsi="Times New Roman" w:cs="Times New Roman"/>
        </w:rPr>
        <w:t xml:space="preserve">characteristics </w:t>
      </w:r>
      <w:r w:rsidRPr="00CE1657">
        <w:rPr>
          <w:rFonts w:ascii="Times New Roman" w:hAnsi="Times New Roman" w:cs="Times New Roman"/>
        </w:rPr>
        <w:t xml:space="preserve">of light </w:t>
      </w:r>
      <w:r w:rsidR="00E11B29" w:rsidRPr="00CE1657">
        <w:rPr>
          <w:rFonts w:ascii="Times New Roman" w:hAnsi="Times New Roman" w:cs="Times New Roman"/>
        </w:rPr>
        <w:t>within the</w:t>
      </w:r>
      <w:r w:rsidRPr="00CE1657">
        <w:rPr>
          <w:rFonts w:ascii="Times New Roman" w:hAnsi="Times New Roman" w:cs="Times New Roman"/>
        </w:rPr>
        <w:t xml:space="preserve"> medium</w:t>
      </w:r>
      <w:r w:rsidR="00A15568" w:rsidRPr="00CE1657">
        <w:rPr>
          <w:rFonts w:ascii="Times New Roman" w:hAnsi="Times New Roman" w:cs="Times New Roman"/>
        </w:rPr>
        <w:t>, where “(</w:t>
      </w:r>
      <w:r w:rsidR="00A15568" w:rsidRPr="00CE1657">
        <w:rPr>
          <w:rFonts w:ascii="Times New Roman" w:hAnsi="Times New Roman" w:cs="Times New Roman"/>
        </w:rPr>
        <w:sym w:font="Symbol" w:char="F06C"/>
      </w:r>
      <w:r w:rsidR="00A15568" w:rsidRPr="00CE1657">
        <w:rPr>
          <w:rFonts w:ascii="Times New Roman" w:hAnsi="Times New Roman" w:cs="Times New Roman"/>
        </w:rPr>
        <w:t>)” denotes their wavelength dependence</w:t>
      </w:r>
      <w:r w:rsidRPr="00CE1657">
        <w:rPr>
          <w:rFonts w:ascii="Times New Roman" w:hAnsi="Times New Roman" w:cs="Times New Roman"/>
        </w:rPr>
        <w:t xml:space="preserve">. </w:t>
      </w:r>
      <w:r w:rsidR="00E11B29" w:rsidRPr="00CE1657">
        <w:rPr>
          <w:rFonts w:ascii="Times New Roman" w:hAnsi="Times New Roman" w:cs="Times New Roman"/>
        </w:rPr>
        <w:t xml:space="preserve">Conversely, </w:t>
      </w:r>
      <w:r w:rsidRPr="00CE1657">
        <w:rPr>
          <w:rFonts w:ascii="Times New Roman" w:hAnsi="Times New Roman" w:cs="Times New Roman"/>
        </w:rPr>
        <w:t xml:space="preserve">AOPs </w:t>
      </w:r>
      <w:r w:rsidR="00E11B29" w:rsidRPr="00CE1657">
        <w:rPr>
          <w:rFonts w:ascii="Times New Roman" w:hAnsi="Times New Roman" w:cs="Times New Roman"/>
        </w:rPr>
        <w:t xml:space="preserve">provide </w:t>
      </w:r>
      <w:r w:rsidRPr="00CE1657">
        <w:rPr>
          <w:rFonts w:ascii="Times New Roman" w:hAnsi="Times New Roman" w:cs="Times New Roman"/>
        </w:rPr>
        <w:t xml:space="preserve">a more empirical perspective, capturing how water appears by </w:t>
      </w:r>
      <w:r w:rsidR="00E11B29" w:rsidRPr="00CE1657">
        <w:rPr>
          <w:rFonts w:ascii="Times New Roman" w:hAnsi="Times New Roman" w:cs="Times New Roman"/>
        </w:rPr>
        <w:t>merging</w:t>
      </w:r>
      <w:r w:rsidRPr="00CE1657">
        <w:rPr>
          <w:rFonts w:ascii="Times New Roman" w:hAnsi="Times New Roman" w:cs="Times New Roman"/>
        </w:rPr>
        <w:t xml:space="preserve"> ambient light conditions with the bio-optical framework. A notable AOP is the Remote Sensing Reflectance (R</w:t>
      </w:r>
      <w:r w:rsidRPr="00CE1657">
        <w:rPr>
          <w:rFonts w:ascii="Times New Roman" w:hAnsi="Times New Roman" w:cs="Times New Roman"/>
          <w:vertAlign w:val="subscript"/>
        </w:rPr>
        <w:t>rs</w:t>
      </w:r>
      <w:r w:rsidRPr="00CE1657">
        <w:rPr>
          <w:rFonts w:ascii="Times New Roman" w:hAnsi="Times New Roman" w:cs="Times New Roman"/>
        </w:rPr>
        <w:t xml:space="preserve">), which standardizes the water-leaving radiance, </w:t>
      </w:r>
      <w:r w:rsidR="00E11B29" w:rsidRPr="00CE1657">
        <w:rPr>
          <w:rFonts w:ascii="Times New Roman" w:hAnsi="Times New Roman" w:cs="Times New Roman"/>
        </w:rPr>
        <w:t xml:space="preserve">enabling </w:t>
      </w:r>
      <w:r w:rsidRPr="00CE1657">
        <w:rPr>
          <w:rFonts w:ascii="Times New Roman" w:hAnsi="Times New Roman" w:cs="Times New Roman"/>
        </w:rPr>
        <w:t xml:space="preserve">consistent comparisons across </w:t>
      </w:r>
      <w:r w:rsidR="00E11B29" w:rsidRPr="00CE1657">
        <w:rPr>
          <w:rFonts w:ascii="Times New Roman" w:hAnsi="Times New Roman" w:cs="Times New Roman"/>
        </w:rPr>
        <w:t>diverse</w:t>
      </w:r>
      <w:r w:rsidRPr="00CE1657">
        <w:rPr>
          <w:rFonts w:ascii="Times New Roman" w:hAnsi="Times New Roman" w:cs="Times New Roman"/>
        </w:rPr>
        <w:t xml:space="preserve"> light conditions. </w:t>
      </w:r>
      <w:r w:rsidR="00E11B29" w:rsidRPr="00CE1657">
        <w:rPr>
          <w:rFonts w:ascii="Times New Roman" w:hAnsi="Times New Roman" w:cs="Times New Roman"/>
        </w:rPr>
        <w:t>While</w:t>
      </w:r>
      <w:r w:rsidRPr="00CE1657">
        <w:rPr>
          <w:rFonts w:ascii="Times New Roman" w:hAnsi="Times New Roman" w:cs="Times New Roman"/>
        </w:rPr>
        <w:t xml:space="preserve"> IOPs provide a foundation</w:t>
      </w:r>
      <w:r w:rsidR="00E11B29" w:rsidRPr="00CE1657">
        <w:rPr>
          <w:rFonts w:ascii="Times New Roman" w:hAnsi="Times New Roman" w:cs="Times New Roman"/>
        </w:rPr>
        <w:t xml:space="preserve"> by illustrating micro-level light interactions with water and its components,</w:t>
      </w:r>
      <w:r w:rsidRPr="00CE1657">
        <w:rPr>
          <w:rFonts w:ascii="Times New Roman" w:hAnsi="Times New Roman" w:cs="Times New Roman"/>
        </w:rPr>
        <w:t xml:space="preserve"> AOPs</w:t>
      </w:r>
      <w:r w:rsidR="00E11B29" w:rsidRPr="00CE1657">
        <w:rPr>
          <w:rFonts w:ascii="Times New Roman" w:hAnsi="Times New Roman" w:cs="Times New Roman"/>
        </w:rPr>
        <w:t xml:space="preserve"> emerge from these interactions and consider </w:t>
      </w:r>
      <w:r w:rsidRPr="00CE1657">
        <w:rPr>
          <w:rFonts w:ascii="Times New Roman" w:hAnsi="Times New Roman" w:cs="Times New Roman"/>
        </w:rPr>
        <w:t>the broader environment, such as sunlight angle and water’s overall appearance.</w:t>
      </w:r>
    </w:p>
    <w:p w14:paraId="56EE0AF7" w14:textId="05278844" w:rsidR="00CE1657" w:rsidRPr="00CE1657" w:rsidRDefault="00D154B1" w:rsidP="00CE1657">
      <w:pPr>
        <w:spacing w:line="264" w:lineRule="auto"/>
        <w:ind w:firstLine="360"/>
        <w:rPr>
          <w:rFonts w:ascii="Times New Roman" w:hAnsi="Times New Roman" w:cs="Times New Roman"/>
        </w:rPr>
      </w:pPr>
      <w:r w:rsidRPr="00CE1657">
        <w:rPr>
          <w:rFonts w:ascii="Times New Roman" w:hAnsi="Times New Roman" w:cs="Times New Roman"/>
        </w:rPr>
        <w:t xml:space="preserve">One of the most widely used relationships in bio-optics </w:t>
      </w:r>
      <w:r w:rsidR="00E11B29" w:rsidRPr="00CE1657">
        <w:rPr>
          <w:rFonts w:ascii="Times New Roman" w:hAnsi="Times New Roman" w:cs="Times New Roman"/>
        </w:rPr>
        <w:t>links</w:t>
      </w:r>
      <w:r w:rsidRPr="00CE1657">
        <w:rPr>
          <w:rFonts w:ascii="Times New Roman" w:hAnsi="Times New Roman" w:cs="Times New Roman"/>
        </w:rPr>
        <w:t xml:space="preserve"> absorption and backscattering </w:t>
      </w:r>
      <w:r w:rsidR="005C46AB" w:rsidRPr="00CE1657">
        <w:rPr>
          <w:rFonts w:ascii="Times New Roman" w:hAnsi="Times New Roman" w:cs="Times New Roman"/>
        </w:rPr>
        <w:t>to Remote Sensing Reflectance (R</w:t>
      </w:r>
      <w:r w:rsidR="005C46AB" w:rsidRPr="00CE1657">
        <w:rPr>
          <w:rFonts w:ascii="Times New Roman" w:hAnsi="Times New Roman" w:cs="Times New Roman"/>
          <w:vertAlign w:val="subscript"/>
        </w:rPr>
        <w:t>rs</w:t>
      </w:r>
      <w:r w:rsidR="005C46AB" w:rsidRPr="00CE1657">
        <w:rPr>
          <w:rFonts w:ascii="Times New Roman" w:hAnsi="Times New Roman" w:cs="Times New Roman"/>
        </w:rPr>
        <w:t>)</w:t>
      </w:r>
      <w:r w:rsidR="00E11B29" w:rsidRPr="00CE1657">
        <w:rPr>
          <w:rFonts w:ascii="Times New Roman" w:hAnsi="Times New Roman" w:cs="Times New Roman"/>
        </w:rPr>
        <w:t xml:space="preserve">. This synergy between IOPs and AOPs facilitates </w:t>
      </w:r>
      <w:r w:rsidR="005C46AB" w:rsidRPr="00CE1657">
        <w:rPr>
          <w:rFonts w:ascii="Times New Roman" w:hAnsi="Times New Roman" w:cs="Times New Roman"/>
        </w:rPr>
        <w:lastRenderedPageBreak/>
        <w:t xml:space="preserve">researchers </w:t>
      </w:r>
      <w:r w:rsidR="00E11B29" w:rsidRPr="00CE1657">
        <w:rPr>
          <w:rFonts w:ascii="Times New Roman" w:hAnsi="Times New Roman" w:cs="Times New Roman"/>
        </w:rPr>
        <w:t xml:space="preserve">in extracting vital parameters from </w:t>
      </w:r>
      <w:r w:rsidR="005C46AB" w:rsidRPr="00CE1657">
        <w:rPr>
          <w:rFonts w:ascii="Times New Roman" w:hAnsi="Times New Roman" w:cs="Times New Roman"/>
        </w:rPr>
        <w:t xml:space="preserve">satellite-derived </w:t>
      </w:r>
      <w:r w:rsidR="00153486" w:rsidRPr="00CE1657">
        <w:rPr>
          <w:rFonts w:ascii="Times New Roman" w:hAnsi="Times New Roman" w:cs="Times New Roman"/>
        </w:rPr>
        <w:t>OC</w:t>
      </w:r>
      <w:r w:rsidR="005C46AB" w:rsidRPr="00CE1657">
        <w:rPr>
          <w:rFonts w:ascii="Times New Roman" w:hAnsi="Times New Roman" w:cs="Times New Roman"/>
        </w:rPr>
        <w:t xml:space="preserve"> data, </w:t>
      </w:r>
      <w:r w:rsidR="00E11B29" w:rsidRPr="00CE1657">
        <w:rPr>
          <w:rFonts w:ascii="Times New Roman" w:hAnsi="Times New Roman" w:cs="Times New Roman"/>
        </w:rPr>
        <w:t xml:space="preserve">thereby providing </w:t>
      </w:r>
      <w:r w:rsidR="005C46AB" w:rsidRPr="00CE1657">
        <w:rPr>
          <w:rFonts w:ascii="Times New Roman" w:hAnsi="Times New Roman" w:cs="Times New Roman"/>
        </w:rPr>
        <w:t>insights into marine biogeochemistry and ecosystem dynamics</w:t>
      </w:r>
      <w:r w:rsidR="00E11B29" w:rsidRPr="00CE1657">
        <w:rPr>
          <w:rFonts w:ascii="Times New Roman" w:hAnsi="Times New Roman" w:cs="Times New Roman"/>
        </w:rPr>
        <w:t xml:space="preserve"> (Mobley, 2020).</w:t>
      </w:r>
    </w:p>
    <w:p w14:paraId="16BBDCC8" w14:textId="1BAAAFC3" w:rsidR="005C46AB" w:rsidRPr="00CE1657" w:rsidRDefault="00000000" w:rsidP="00D154B1">
      <w:pPr>
        <w:spacing w:line="264" w:lineRule="auto"/>
        <w:ind w:firstLine="360"/>
        <w:rPr>
          <w:rFonts w:ascii="Times New Roman" w:eastAsiaTheme="minorEastAsia" w:hAnsi="Times New Roman"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rs</m:t>
                  </m:r>
                </m:sub>
              </m:sSub>
              <m:r>
                <m:rPr>
                  <m:sty m:val="p"/>
                </m:rPr>
                <w:rPr>
                  <w:rFonts w:ascii="Cambria Math" w:hAnsi="Cambria Math" w:cs="Times New Roman"/>
                </w:rPr>
                <m:t xml:space="preserve"> </m:t>
              </m:r>
              <m:r>
                <m:rPr>
                  <m:sty m:val="p"/>
                </m:rPr>
                <w:rPr>
                  <w:rFonts w:ascii="Cambria Math" w:hAnsi="Cambria Math" w:cs="Times New Roman"/>
                </w:rPr>
                <w:sym w:font="Symbol" w:char="F0BB"/>
              </m:r>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f</m:t>
                  </m:r>
                </m:num>
                <m:den>
                  <m:r>
                    <m:rPr>
                      <m:sty m:val="p"/>
                    </m:rPr>
                    <w:rPr>
                      <w:rFonts w:ascii="Cambria Math" w:hAnsi="Cambria Math" w:cs="Times New Roman"/>
                    </w:rPr>
                    <m:t>Q</m:t>
                  </m:r>
                </m:den>
              </m:f>
              <m:f>
                <m:fPr>
                  <m:ctrlPr>
                    <w:rPr>
                      <w:rFonts w:ascii="Cambria Math" w:hAnsi="Cambria Math" w:cs="Times New Roman"/>
                    </w:rPr>
                  </m:ctrlPr>
                </m:fPr>
                <m:num>
                  <m:r>
                    <m:rPr>
                      <m:sty m:val="p"/>
                    </m:rPr>
                    <w:rPr>
                      <w:rFonts w:ascii="Cambria Math" w:hAnsi="Cambria Math" w:cs="Times New Roman"/>
                    </w:rPr>
                    <m:t>b</m:t>
                  </m:r>
                  <m:d>
                    <m:dPr>
                      <m:ctrlPr>
                        <w:rPr>
                          <w:rFonts w:ascii="Cambria Math" w:hAnsi="Cambria Math" w:cs="Times New Roman"/>
                        </w:rPr>
                      </m:ctrlPr>
                    </m:dPr>
                    <m:e>
                      <m:r>
                        <m:rPr>
                          <m:sty m:val="p"/>
                        </m:rPr>
                        <w:rPr>
                          <w:rFonts w:ascii="Cambria Math" w:hAnsi="Cambria Math" w:cs="Times New Roman"/>
                        </w:rPr>
                        <w:sym w:font="Symbol" w:char="F06C"/>
                      </m:r>
                    </m:e>
                  </m:d>
                </m:num>
                <m:den>
                  <m:r>
                    <m:rPr>
                      <m:sty m:val="p"/>
                    </m:rPr>
                    <w:rPr>
                      <w:rFonts w:ascii="Cambria Math" w:hAnsi="Cambria Math" w:cs="Times New Roman"/>
                    </w:rPr>
                    <m:t>a</m:t>
                  </m:r>
                  <m:d>
                    <m:dPr>
                      <m:ctrlPr>
                        <w:rPr>
                          <w:rFonts w:ascii="Cambria Math" w:hAnsi="Cambria Math" w:cs="Times New Roman"/>
                        </w:rPr>
                      </m:ctrlPr>
                    </m:dPr>
                    <m:e>
                      <m:r>
                        <m:rPr>
                          <m:sty m:val="p"/>
                        </m:rPr>
                        <w:rPr>
                          <w:rFonts w:ascii="Cambria Math" w:hAnsi="Cambria Math" w:cs="Times New Roman"/>
                        </w:rPr>
                        <w:sym w:font="Symbol" w:char="F06C"/>
                      </m:r>
                    </m:e>
                  </m:d>
                </m:den>
              </m:f>
              <m:r>
                <m:rPr>
                  <m:sty m:val="p"/>
                </m:rPr>
                <w:rPr>
                  <w:rFonts w:ascii="Cambria Math" w:hAnsi="Cambria Math" w:cs="Times New Roman"/>
                </w:rPr>
                <m:t>#</m:t>
              </m:r>
              <m:d>
                <m:dPr>
                  <m:ctrlPr>
                    <w:rPr>
                      <w:rFonts w:ascii="Cambria Math" w:eastAsiaTheme="minorEastAsia" w:hAnsi="Cambria Math" w:cs="Times New Roman"/>
                    </w:rPr>
                  </m:ctrlPr>
                </m:dPr>
                <m:e>
                  <m:r>
                    <m:rPr>
                      <m:sty m:val="p"/>
                    </m:rPr>
                    <w:rPr>
                      <w:rFonts w:ascii="Cambria Math" w:eastAsiaTheme="minorEastAsia" w:hAnsi="Cambria Math" w:cs="Times New Roman"/>
                    </w:rPr>
                    <m:t>2</m:t>
                  </m:r>
                </m:e>
              </m:d>
            </m:e>
          </m:eqArr>
        </m:oMath>
      </m:oMathPara>
    </w:p>
    <w:p w14:paraId="41094613" w14:textId="77777777" w:rsidR="00B736EC" w:rsidRPr="00CE1657" w:rsidRDefault="00B736EC" w:rsidP="00054C9A">
      <w:pPr>
        <w:spacing w:line="264" w:lineRule="auto"/>
        <w:rPr>
          <w:rFonts w:ascii="Times New Roman" w:hAnsi="Times New Roman" w:cs="Times New Roman"/>
          <w:sz w:val="22"/>
          <w:szCs w:val="22"/>
        </w:rPr>
      </w:pPr>
    </w:p>
    <w:p w14:paraId="3639C673" w14:textId="48465628" w:rsidR="00B736EC" w:rsidRPr="00CE1657" w:rsidRDefault="00B736EC" w:rsidP="00054C9A">
      <w:pPr>
        <w:pStyle w:val="Heading2"/>
        <w:spacing w:line="264" w:lineRule="auto"/>
        <w:rPr>
          <w:rFonts w:ascii="Times New Roman" w:hAnsi="Times New Roman" w:cs="Times New Roman"/>
        </w:rPr>
      </w:pPr>
      <w:bookmarkStart w:id="61" w:name="_Toc146790371"/>
      <w:bookmarkStart w:id="62" w:name="_Toc146800769"/>
      <w:bookmarkStart w:id="63" w:name="_Toc146825339"/>
      <w:bookmarkStart w:id="64" w:name="_Toc148560294"/>
      <w:bookmarkStart w:id="65" w:name="_Toc150156877"/>
      <w:r w:rsidRPr="00CE1657">
        <w:rPr>
          <w:rFonts w:ascii="Times New Roman" w:hAnsi="Times New Roman" w:cs="Times New Roman"/>
        </w:rPr>
        <w:t>Pigment Algorithms</w:t>
      </w:r>
      <w:bookmarkEnd w:id="61"/>
      <w:bookmarkEnd w:id="62"/>
      <w:bookmarkEnd w:id="63"/>
      <w:bookmarkEnd w:id="64"/>
      <w:bookmarkEnd w:id="65"/>
      <w:r w:rsidRPr="00CE1657">
        <w:rPr>
          <w:rFonts w:ascii="Times New Roman" w:hAnsi="Times New Roman" w:cs="Times New Roman"/>
        </w:rPr>
        <w:t xml:space="preserve"> </w:t>
      </w:r>
    </w:p>
    <w:p w14:paraId="00C654BB" w14:textId="02B3EAA9" w:rsidR="000F6B92" w:rsidRPr="00CE1657" w:rsidRDefault="00B736EC" w:rsidP="00054C9A">
      <w:pPr>
        <w:spacing w:line="264" w:lineRule="auto"/>
        <w:ind w:firstLine="360"/>
        <w:rPr>
          <w:rFonts w:ascii="Times New Roman" w:hAnsi="Times New Roman" w:cs="Times New Roman"/>
        </w:rPr>
      </w:pPr>
      <w:r w:rsidRPr="00CE1657">
        <w:rPr>
          <w:rFonts w:ascii="Times New Roman" w:hAnsi="Times New Roman" w:cs="Times New Roman"/>
        </w:rPr>
        <w:t xml:space="preserve">Pigment algorithms </w:t>
      </w:r>
      <w:r w:rsidR="00795EDA" w:rsidRPr="00CE1657">
        <w:rPr>
          <w:rFonts w:ascii="Times New Roman" w:hAnsi="Times New Roman" w:cs="Times New Roman"/>
        </w:rPr>
        <w:t>serve as</w:t>
      </w:r>
      <w:r w:rsidRPr="00CE1657">
        <w:rPr>
          <w:rFonts w:ascii="Times New Roman" w:hAnsi="Times New Roman" w:cs="Times New Roman"/>
        </w:rPr>
        <w:t xml:space="preserve"> computational </w:t>
      </w:r>
      <w:r w:rsidR="00795EDA" w:rsidRPr="00CE1657">
        <w:rPr>
          <w:rFonts w:ascii="Times New Roman" w:hAnsi="Times New Roman" w:cs="Times New Roman"/>
        </w:rPr>
        <w:t>frameworks that convert</w:t>
      </w:r>
      <w:r w:rsidRPr="00CE1657">
        <w:rPr>
          <w:rFonts w:ascii="Times New Roman" w:hAnsi="Times New Roman" w:cs="Times New Roman"/>
        </w:rPr>
        <w:t xml:space="preserve"> remote sensing reflectance </w:t>
      </w:r>
      <w:r w:rsidR="00795EDA" w:rsidRPr="00CE1657">
        <w:rPr>
          <w:rFonts w:ascii="Times New Roman" w:hAnsi="Times New Roman" w:cs="Times New Roman"/>
        </w:rPr>
        <w:t>R</w:t>
      </w:r>
      <w:r w:rsidR="00795EDA" w:rsidRPr="00CE1657">
        <w:rPr>
          <w:rFonts w:ascii="Times New Roman" w:hAnsi="Times New Roman" w:cs="Times New Roman"/>
          <w:vertAlign w:val="subscript"/>
        </w:rPr>
        <w:t>rs</w:t>
      </w:r>
      <w:r w:rsidR="00795EDA" w:rsidRPr="00CE1657">
        <w:rPr>
          <w:rFonts w:ascii="Times New Roman" w:hAnsi="Times New Roman" w:cs="Times New Roman"/>
        </w:rPr>
        <w:t>(</w:t>
      </w:r>
      <w:r w:rsidR="00795EDA" w:rsidRPr="00CE1657">
        <w:rPr>
          <w:rFonts w:ascii="Times New Roman" w:hAnsi="Times New Roman" w:cs="Times New Roman"/>
        </w:rPr>
        <w:sym w:font="Symbol" w:char="F06C"/>
      </w:r>
      <w:r w:rsidR="00795EDA" w:rsidRPr="00CE1657">
        <w:rPr>
          <w:rFonts w:ascii="Times New Roman" w:hAnsi="Times New Roman" w:cs="Times New Roman"/>
        </w:rPr>
        <w:t xml:space="preserve">) </w:t>
      </w:r>
      <w:r w:rsidRPr="00CE1657">
        <w:rPr>
          <w:rFonts w:ascii="Times New Roman" w:hAnsi="Times New Roman" w:cs="Times New Roman"/>
        </w:rPr>
        <w:t xml:space="preserve">into </w:t>
      </w:r>
      <w:r w:rsidR="000F6B92" w:rsidRPr="00CE1657">
        <w:rPr>
          <w:rFonts w:ascii="Times New Roman" w:hAnsi="Times New Roman" w:cs="Times New Roman"/>
        </w:rPr>
        <w:t>geophysical variables</w:t>
      </w:r>
      <w:r w:rsidR="004B42D6" w:rsidRPr="00CE1657">
        <w:rPr>
          <w:rFonts w:ascii="Times New Roman" w:hAnsi="Times New Roman" w:cs="Times New Roman"/>
        </w:rPr>
        <w:t>, prominently</w:t>
      </w:r>
      <w:r w:rsidRPr="00CE1657">
        <w:rPr>
          <w:rFonts w:ascii="Times New Roman" w:hAnsi="Times New Roman" w:cs="Times New Roman"/>
        </w:rPr>
        <w:t xml:space="preserve"> chlorophyll a </w:t>
      </w:r>
      <w:r w:rsidR="00795EDA" w:rsidRPr="00CE1657">
        <w:rPr>
          <w:rFonts w:ascii="Times New Roman" w:hAnsi="Times New Roman" w:cs="Times New Roman"/>
        </w:rPr>
        <w:t xml:space="preserve">(Chl) </w:t>
      </w:r>
      <w:r w:rsidRPr="00CE1657">
        <w:rPr>
          <w:rFonts w:ascii="Times New Roman" w:hAnsi="Times New Roman" w:cs="Times New Roman"/>
        </w:rPr>
        <w:t>concentration</w:t>
      </w:r>
      <w:r w:rsidR="00795EDA" w:rsidRPr="00CE1657">
        <w:rPr>
          <w:rFonts w:ascii="Times New Roman" w:hAnsi="Times New Roman" w:cs="Times New Roman"/>
        </w:rPr>
        <w:t>.</w:t>
      </w:r>
      <w:r w:rsidRPr="00CE1657">
        <w:rPr>
          <w:rFonts w:ascii="Times New Roman" w:hAnsi="Times New Roman" w:cs="Times New Roman"/>
        </w:rPr>
        <w:t xml:space="preserve"> These </w:t>
      </w:r>
      <w:r w:rsidR="000F6B92" w:rsidRPr="00CE1657">
        <w:rPr>
          <w:rFonts w:ascii="Times New Roman" w:hAnsi="Times New Roman" w:cs="Times New Roman"/>
        </w:rPr>
        <w:t xml:space="preserve">variables are essential proxies for </w:t>
      </w:r>
      <w:r w:rsidR="00795EDA" w:rsidRPr="00CE1657">
        <w:rPr>
          <w:rFonts w:ascii="Times New Roman" w:hAnsi="Times New Roman" w:cs="Times New Roman"/>
        </w:rPr>
        <w:t>assessing</w:t>
      </w:r>
      <w:r w:rsidR="000F6B92" w:rsidRPr="00CE1657">
        <w:rPr>
          <w:rFonts w:ascii="Times New Roman" w:hAnsi="Times New Roman" w:cs="Times New Roman"/>
        </w:rPr>
        <w:t xml:space="preserve"> marine ecosystem health</w:t>
      </w:r>
      <w:r w:rsidR="004B42D6" w:rsidRPr="00CE1657">
        <w:rPr>
          <w:rFonts w:ascii="Times New Roman" w:hAnsi="Times New Roman" w:cs="Times New Roman"/>
        </w:rPr>
        <w:t xml:space="preserve">, underpinning endeavors in </w:t>
      </w:r>
      <w:r w:rsidR="000F6B92" w:rsidRPr="00CE1657">
        <w:rPr>
          <w:rFonts w:ascii="Times New Roman" w:hAnsi="Times New Roman" w:cs="Times New Roman"/>
        </w:rPr>
        <w:t xml:space="preserve">fisheries management, water quality monitoring, and recreational </w:t>
      </w:r>
      <w:r w:rsidR="00795EDA" w:rsidRPr="00CE1657">
        <w:rPr>
          <w:rFonts w:ascii="Times New Roman" w:hAnsi="Times New Roman" w:cs="Times New Roman"/>
        </w:rPr>
        <w:t xml:space="preserve">activities </w:t>
      </w:r>
      <w:r w:rsidR="000F6B92" w:rsidRPr="00CE1657">
        <w:rPr>
          <w:rFonts w:ascii="Times New Roman" w:hAnsi="Times New Roman" w:cs="Times New Roman"/>
        </w:rPr>
        <w:t xml:space="preserve">(IOCCG, 2008). </w:t>
      </w:r>
      <w:r w:rsidR="004B42D6" w:rsidRPr="00CE1657">
        <w:rPr>
          <w:rFonts w:ascii="Times New Roman" w:hAnsi="Times New Roman" w:cs="Times New Roman"/>
        </w:rPr>
        <w:t xml:space="preserve">Nonetheless, a salient constraint arises from </w:t>
      </w:r>
      <w:r w:rsidR="00795EDA" w:rsidRPr="00CE1657">
        <w:rPr>
          <w:rFonts w:ascii="Times New Roman" w:hAnsi="Times New Roman" w:cs="Times New Roman"/>
        </w:rPr>
        <w:t xml:space="preserve">satellites </w:t>
      </w:r>
      <w:r w:rsidR="004B42D6" w:rsidRPr="00CE1657">
        <w:rPr>
          <w:rFonts w:ascii="Times New Roman" w:hAnsi="Times New Roman" w:cs="Times New Roman"/>
        </w:rPr>
        <w:t xml:space="preserve">predominantly capturing surface waters, potentially misrepresenting sub-surface biomass distributions </w:t>
      </w:r>
      <w:r w:rsidR="00734C7F" w:rsidRPr="00CE1657">
        <w:rPr>
          <w:rFonts w:ascii="Times New Roman" w:hAnsi="Times New Roman" w:cs="Times New Roman"/>
        </w:rPr>
        <w:t>(</w:t>
      </w:r>
      <w:r w:rsidR="00795EDA" w:rsidRPr="00CE1657">
        <w:rPr>
          <w:rFonts w:ascii="Times New Roman" w:hAnsi="Times New Roman" w:cs="Times New Roman"/>
        </w:rPr>
        <w:t xml:space="preserve">Hill and Cota, 2005). </w:t>
      </w:r>
      <w:r w:rsidR="004B42D6" w:rsidRPr="00CE1657">
        <w:rPr>
          <w:rFonts w:ascii="Times New Roman" w:hAnsi="Times New Roman" w:cs="Times New Roman"/>
        </w:rPr>
        <w:t xml:space="preserve">Two </w:t>
      </w:r>
      <w:r w:rsidR="00984AC5" w:rsidRPr="00CE1657">
        <w:rPr>
          <w:rFonts w:ascii="Times New Roman" w:hAnsi="Times New Roman" w:cs="Times New Roman"/>
        </w:rPr>
        <w:t>primary</w:t>
      </w:r>
      <w:r w:rsidR="000F6B92" w:rsidRPr="00CE1657">
        <w:rPr>
          <w:rFonts w:ascii="Times New Roman" w:hAnsi="Times New Roman" w:cs="Times New Roman"/>
        </w:rPr>
        <w:t xml:space="preserve"> </w:t>
      </w:r>
      <w:r w:rsidR="004B42D6" w:rsidRPr="00CE1657">
        <w:rPr>
          <w:rFonts w:ascii="Times New Roman" w:hAnsi="Times New Roman" w:cs="Times New Roman"/>
        </w:rPr>
        <w:t xml:space="preserve">algorithmic archetypes for deriving </w:t>
      </w:r>
      <w:r w:rsidR="00795EDA" w:rsidRPr="00CE1657">
        <w:rPr>
          <w:rFonts w:ascii="Times New Roman" w:hAnsi="Times New Roman" w:cs="Times New Roman"/>
        </w:rPr>
        <w:t>Chl from R</w:t>
      </w:r>
      <w:r w:rsidR="00795EDA" w:rsidRPr="00CE1657">
        <w:rPr>
          <w:rFonts w:ascii="Times New Roman" w:hAnsi="Times New Roman" w:cs="Times New Roman"/>
          <w:vertAlign w:val="subscript"/>
        </w:rPr>
        <w:t>rs</w:t>
      </w:r>
      <w:r w:rsidR="00795EDA" w:rsidRPr="00CE1657">
        <w:rPr>
          <w:rFonts w:ascii="Times New Roman" w:hAnsi="Times New Roman" w:cs="Times New Roman"/>
        </w:rPr>
        <w:t>(</w:t>
      </w:r>
      <w:r w:rsidR="00795EDA" w:rsidRPr="00CE1657">
        <w:rPr>
          <w:rFonts w:ascii="Times New Roman" w:hAnsi="Times New Roman" w:cs="Times New Roman"/>
        </w:rPr>
        <w:sym w:font="Symbol" w:char="F06C"/>
      </w:r>
      <w:r w:rsidR="00795EDA" w:rsidRPr="00CE1657">
        <w:rPr>
          <w:rFonts w:ascii="Times New Roman" w:hAnsi="Times New Roman" w:cs="Times New Roman"/>
        </w:rPr>
        <w:t>)</w:t>
      </w:r>
      <w:r w:rsidR="004B42D6" w:rsidRPr="00CE1657">
        <w:rPr>
          <w:rFonts w:ascii="Times New Roman" w:hAnsi="Times New Roman" w:cs="Times New Roman"/>
        </w:rPr>
        <w:t xml:space="preserve"> are </w:t>
      </w:r>
      <w:r w:rsidR="000F6B92" w:rsidRPr="00CE1657">
        <w:rPr>
          <w:rFonts w:ascii="Times New Roman" w:hAnsi="Times New Roman" w:cs="Times New Roman"/>
        </w:rPr>
        <w:t>empirical and semi-analytical algorithms (SAAs).</w:t>
      </w:r>
    </w:p>
    <w:p w14:paraId="17146CC2" w14:textId="4B1A127B" w:rsidR="003E6D09" w:rsidRPr="00CE1657" w:rsidRDefault="00A86C12" w:rsidP="00054C9A">
      <w:pPr>
        <w:spacing w:line="264" w:lineRule="auto"/>
        <w:ind w:firstLine="360"/>
        <w:rPr>
          <w:rFonts w:ascii="Times New Roman" w:hAnsi="Times New Roman" w:cs="Times New Roman"/>
        </w:rPr>
      </w:pPr>
      <w:r w:rsidRPr="00CE1657">
        <w:rPr>
          <w:rFonts w:ascii="Times New Roman" w:hAnsi="Times New Roman" w:cs="Times New Roman"/>
        </w:rPr>
        <w:t xml:space="preserve">Empirical </w:t>
      </w:r>
      <w:r w:rsidR="00153486" w:rsidRPr="00CE1657">
        <w:rPr>
          <w:rFonts w:ascii="Times New Roman" w:hAnsi="Times New Roman" w:cs="Times New Roman"/>
        </w:rPr>
        <w:t xml:space="preserve">OC </w:t>
      </w:r>
      <w:r w:rsidRPr="00CE1657">
        <w:rPr>
          <w:rFonts w:ascii="Times New Roman" w:hAnsi="Times New Roman" w:cs="Times New Roman"/>
        </w:rPr>
        <w:t xml:space="preserve">algorithms </w:t>
      </w:r>
      <w:r w:rsidR="004B42D6" w:rsidRPr="00CE1657">
        <w:rPr>
          <w:rFonts w:ascii="Times New Roman" w:hAnsi="Times New Roman" w:cs="Times New Roman"/>
        </w:rPr>
        <w:t xml:space="preserve">hinge on </w:t>
      </w:r>
      <w:r w:rsidR="0026208B" w:rsidRPr="00CE1657">
        <w:rPr>
          <w:rFonts w:ascii="Times New Roman" w:hAnsi="Times New Roman" w:cs="Times New Roman"/>
        </w:rPr>
        <w:t xml:space="preserve">the </w:t>
      </w:r>
      <w:r w:rsidRPr="00CE1657">
        <w:rPr>
          <w:rFonts w:ascii="Times New Roman" w:hAnsi="Times New Roman" w:cs="Times New Roman"/>
        </w:rPr>
        <w:t xml:space="preserve">statistical </w:t>
      </w:r>
      <w:r w:rsidR="004B42D6" w:rsidRPr="00CE1657">
        <w:rPr>
          <w:rFonts w:ascii="Times New Roman" w:hAnsi="Times New Roman" w:cs="Times New Roman"/>
        </w:rPr>
        <w:t xml:space="preserve">nexus </w:t>
      </w:r>
      <w:r w:rsidRPr="00CE1657">
        <w:rPr>
          <w:rFonts w:ascii="Times New Roman" w:hAnsi="Times New Roman" w:cs="Times New Roman"/>
        </w:rPr>
        <w:t>between R</w:t>
      </w:r>
      <w:r w:rsidRPr="00CE1657">
        <w:rPr>
          <w:rFonts w:ascii="Times New Roman" w:hAnsi="Times New Roman" w:cs="Times New Roman"/>
          <w:vertAlign w:val="subscript"/>
        </w:rPr>
        <w:t>rs</w:t>
      </w:r>
      <w:r w:rsidRPr="00CE1657">
        <w:rPr>
          <w:rFonts w:ascii="Times New Roman" w:hAnsi="Times New Roman" w:cs="Times New Roman"/>
        </w:rPr>
        <w:t>(</w:t>
      </w:r>
      <w:r w:rsidRPr="00CE1657">
        <w:rPr>
          <w:rFonts w:ascii="Times New Roman" w:hAnsi="Times New Roman" w:cs="Times New Roman"/>
        </w:rPr>
        <w:sym w:font="Symbol" w:char="F06C"/>
      </w:r>
      <w:r w:rsidRPr="00CE1657">
        <w:rPr>
          <w:rFonts w:ascii="Times New Roman" w:hAnsi="Times New Roman" w:cs="Times New Roman"/>
        </w:rPr>
        <w:t xml:space="preserve">) and </w:t>
      </w:r>
      <w:r w:rsidR="004B42D6" w:rsidRPr="00CE1657">
        <w:rPr>
          <w:rFonts w:ascii="Times New Roman" w:hAnsi="Times New Roman" w:cs="Times New Roman"/>
        </w:rPr>
        <w:t>concurrent</w:t>
      </w:r>
      <w:r w:rsidR="00AF1F00" w:rsidRPr="00CE1657">
        <w:rPr>
          <w:rFonts w:ascii="Times New Roman" w:hAnsi="Times New Roman" w:cs="Times New Roman"/>
        </w:rPr>
        <w:t>, collocated</w:t>
      </w:r>
      <w:r w:rsidR="004B42D6" w:rsidRPr="00CE1657">
        <w:rPr>
          <w:rFonts w:ascii="Times New Roman" w:hAnsi="Times New Roman" w:cs="Times New Roman"/>
        </w:rPr>
        <w:t xml:space="preserve"> </w:t>
      </w:r>
      <w:r w:rsidRPr="00CE1657">
        <w:rPr>
          <w:rFonts w:ascii="Times New Roman" w:hAnsi="Times New Roman" w:cs="Times New Roman"/>
        </w:rPr>
        <w:t>in</w:t>
      </w:r>
      <w:r w:rsidR="00153486" w:rsidRPr="00CE1657">
        <w:rPr>
          <w:rFonts w:ascii="Times New Roman" w:hAnsi="Times New Roman" w:cs="Times New Roman"/>
        </w:rPr>
        <w:t>-</w:t>
      </w:r>
      <w:r w:rsidRPr="00CE1657">
        <w:rPr>
          <w:rFonts w:ascii="Times New Roman" w:hAnsi="Times New Roman" w:cs="Times New Roman"/>
        </w:rPr>
        <w:t>situ C</w:t>
      </w:r>
      <w:r w:rsidR="00795EDA" w:rsidRPr="00CE1657">
        <w:rPr>
          <w:rFonts w:ascii="Times New Roman" w:hAnsi="Times New Roman" w:cs="Times New Roman"/>
        </w:rPr>
        <w:t>hl</w:t>
      </w:r>
      <w:r w:rsidRPr="00CE1657">
        <w:rPr>
          <w:rFonts w:ascii="Times New Roman" w:hAnsi="Times New Roman" w:cs="Times New Roman"/>
        </w:rPr>
        <w:t xml:space="preserve"> </w:t>
      </w:r>
      <w:r w:rsidR="004B42D6" w:rsidRPr="00CE1657">
        <w:rPr>
          <w:rFonts w:ascii="Times New Roman" w:hAnsi="Times New Roman" w:cs="Times New Roman"/>
        </w:rPr>
        <w:t>observations</w:t>
      </w:r>
      <w:r w:rsidR="00795EDA" w:rsidRPr="00CE1657">
        <w:rPr>
          <w:rFonts w:ascii="Times New Roman" w:hAnsi="Times New Roman" w:cs="Times New Roman"/>
        </w:rPr>
        <w:t xml:space="preserve">. </w:t>
      </w:r>
      <w:r w:rsidR="004B42D6" w:rsidRPr="00CE1657">
        <w:rPr>
          <w:rFonts w:ascii="Times New Roman" w:hAnsi="Times New Roman" w:cs="Times New Roman"/>
        </w:rPr>
        <w:t>Pioneered by</w:t>
      </w:r>
      <w:r w:rsidR="00795EDA" w:rsidRPr="00CE1657">
        <w:rPr>
          <w:rFonts w:ascii="Times New Roman" w:hAnsi="Times New Roman" w:cs="Times New Roman"/>
        </w:rPr>
        <w:t xml:space="preserve"> </w:t>
      </w:r>
      <w:r w:rsidR="00540B9E" w:rsidRPr="00CE1657">
        <w:rPr>
          <w:rFonts w:ascii="Times New Roman" w:hAnsi="Times New Roman" w:cs="Times New Roman"/>
        </w:rPr>
        <w:t xml:space="preserve">Clark et al. </w:t>
      </w:r>
      <w:r w:rsidR="004B42D6" w:rsidRPr="00CE1657">
        <w:rPr>
          <w:rFonts w:ascii="Times New Roman" w:hAnsi="Times New Roman" w:cs="Times New Roman"/>
        </w:rPr>
        <w:t>(</w:t>
      </w:r>
      <w:r w:rsidR="00795EDA" w:rsidRPr="00CE1657">
        <w:rPr>
          <w:rFonts w:ascii="Times New Roman" w:hAnsi="Times New Roman" w:cs="Times New Roman"/>
        </w:rPr>
        <w:t>1970</w:t>
      </w:r>
      <w:r w:rsidR="004B42D6" w:rsidRPr="00CE1657">
        <w:rPr>
          <w:rFonts w:ascii="Times New Roman" w:hAnsi="Times New Roman" w:cs="Times New Roman"/>
        </w:rPr>
        <w:t>), renowned models such as</w:t>
      </w:r>
      <w:r w:rsidR="00795EDA" w:rsidRPr="00CE1657">
        <w:rPr>
          <w:rFonts w:ascii="Times New Roman" w:hAnsi="Times New Roman" w:cs="Times New Roman"/>
        </w:rPr>
        <w:t xml:space="preserve"> </w:t>
      </w:r>
      <w:r w:rsidR="00734C7F" w:rsidRPr="00CE1657">
        <w:rPr>
          <w:rFonts w:ascii="Times New Roman" w:hAnsi="Times New Roman" w:cs="Times New Roman"/>
        </w:rPr>
        <w:t>OC2, OC3</w:t>
      </w:r>
      <w:r w:rsidR="00F44974" w:rsidRPr="00CE1657">
        <w:rPr>
          <w:rFonts w:ascii="Times New Roman" w:hAnsi="Times New Roman" w:cs="Times New Roman"/>
        </w:rPr>
        <w:t>M</w:t>
      </w:r>
      <w:r w:rsidR="004B42D6" w:rsidRPr="00CE1657">
        <w:rPr>
          <w:rFonts w:ascii="Times New Roman" w:hAnsi="Times New Roman" w:cs="Times New Roman"/>
        </w:rPr>
        <w:t xml:space="preserve">, </w:t>
      </w:r>
      <w:r w:rsidR="00734C7F" w:rsidRPr="00CE1657">
        <w:rPr>
          <w:rFonts w:ascii="Times New Roman" w:hAnsi="Times New Roman" w:cs="Times New Roman"/>
        </w:rPr>
        <w:t>and OC4</w:t>
      </w:r>
      <w:r w:rsidR="004B42D6" w:rsidRPr="00CE1657">
        <w:rPr>
          <w:rFonts w:ascii="Times New Roman" w:hAnsi="Times New Roman" w:cs="Times New Roman"/>
        </w:rPr>
        <w:t xml:space="preserve"> have since emerged</w:t>
      </w:r>
      <w:r w:rsidR="00795EDA" w:rsidRPr="00CE1657">
        <w:rPr>
          <w:rFonts w:ascii="Times New Roman" w:hAnsi="Times New Roman" w:cs="Times New Roman"/>
        </w:rPr>
        <w:t xml:space="preserve">. </w:t>
      </w:r>
      <w:r w:rsidR="004B42D6" w:rsidRPr="00CE1657">
        <w:rPr>
          <w:rFonts w:ascii="Times New Roman" w:hAnsi="Times New Roman" w:cs="Times New Roman"/>
        </w:rPr>
        <w:t>Specifically, the</w:t>
      </w:r>
      <w:r w:rsidR="00734C7F" w:rsidRPr="00CE1657">
        <w:rPr>
          <w:rFonts w:ascii="Times New Roman" w:hAnsi="Times New Roman" w:cs="Times New Roman"/>
        </w:rPr>
        <w:t xml:space="preserve"> </w:t>
      </w:r>
      <w:r w:rsidR="00795EDA" w:rsidRPr="00CE1657">
        <w:rPr>
          <w:rFonts w:ascii="Times New Roman" w:hAnsi="Times New Roman" w:cs="Times New Roman"/>
        </w:rPr>
        <w:t>OC</w:t>
      </w:r>
      <w:r w:rsidR="00734C7F" w:rsidRPr="00CE1657">
        <w:rPr>
          <w:rFonts w:ascii="Times New Roman" w:hAnsi="Times New Roman" w:cs="Times New Roman"/>
        </w:rPr>
        <w:t xml:space="preserve">4 algorithm, </w:t>
      </w:r>
      <w:r w:rsidR="004B42D6" w:rsidRPr="00CE1657">
        <w:rPr>
          <w:rFonts w:ascii="Times New Roman" w:hAnsi="Times New Roman" w:cs="Times New Roman"/>
        </w:rPr>
        <w:t xml:space="preserve">tailored for </w:t>
      </w:r>
      <w:r w:rsidR="00734C7F" w:rsidRPr="00CE1657">
        <w:rPr>
          <w:rFonts w:ascii="Times New Roman" w:hAnsi="Times New Roman" w:cs="Times New Roman"/>
        </w:rPr>
        <w:t>SeaWiFS</w:t>
      </w:r>
      <w:r w:rsidR="00795EDA" w:rsidRPr="00CE1657">
        <w:rPr>
          <w:rFonts w:ascii="Times New Roman" w:hAnsi="Times New Roman" w:cs="Times New Roman"/>
        </w:rPr>
        <w:t xml:space="preserve">, </w:t>
      </w:r>
      <w:r w:rsidR="004B42D6" w:rsidRPr="00CE1657">
        <w:rPr>
          <w:rFonts w:ascii="Times New Roman" w:hAnsi="Times New Roman" w:cs="Times New Roman"/>
        </w:rPr>
        <w:t>computes</w:t>
      </w:r>
      <w:r w:rsidR="00734C7F" w:rsidRPr="00CE1657">
        <w:rPr>
          <w:rFonts w:ascii="Times New Roman" w:hAnsi="Times New Roman" w:cs="Times New Roman"/>
        </w:rPr>
        <w:t xml:space="preserve"> Chl </w:t>
      </w:r>
      <w:r w:rsidR="00795EDA" w:rsidRPr="00CE1657">
        <w:rPr>
          <w:rFonts w:ascii="Times New Roman" w:hAnsi="Times New Roman" w:cs="Times New Roman"/>
        </w:rPr>
        <w:t>using the ratio of</w:t>
      </w:r>
      <w:r w:rsidR="00734C7F" w:rsidRPr="00CE1657">
        <w:rPr>
          <w:rFonts w:ascii="Times New Roman" w:hAnsi="Times New Roman" w:cs="Times New Roman"/>
        </w:rPr>
        <w:t xml:space="preserve"> blue </w:t>
      </w:r>
      <w:r w:rsidR="00EC49E3" w:rsidRPr="00CE1657">
        <w:rPr>
          <w:rFonts w:ascii="Times New Roman" w:hAnsi="Times New Roman" w:cs="Times New Roman"/>
        </w:rPr>
        <w:t>(R</w:t>
      </w:r>
      <w:r w:rsidR="00EC49E3" w:rsidRPr="00CE1657">
        <w:rPr>
          <w:rFonts w:ascii="Times New Roman" w:hAnsi="Times New Roman" w:cs="Times New Roman"/>
          <w:vertAlign w:val="subscript"/>
        </w:rPr>
        <w:t>rs</w:t>
      </w:r>
      <w:r w:rsidR="00EC49E3" w:rsidRPr="00CE1657">
        <w:rPr>
          <w:rFonts w:ascii="Times New Roman" w:hAnsi="Times New Roman" w:cs="Times New Roman"/>
        </w:rPr>
        <w:t>(443), R</w:t>
      </w:r>
      <w:r w:rsidR="00EC49E3" w:rsidRPr="00CE1657">
        <w:rPr>
          <w:rFonts w:ascii="Times New Roman" w:hAnsi="Times New Roman" w:cs="Times New Roman"/>
          <w:vertAlign w:val="subscript"/>
        </w:rPr>
        <w:t>rs</w:t>
      </w:r>
      <w:r w:rsidR="00EC49E3" w:rsidRPr="00CE1657">
        <w:rPr>
          <w:rFonts w:ascii="Times New Roman" w:hAnsi="Times New Roman" w:cs="Times New Roman"/>
        </w:rPr>
        <w:t>(490), R</w:t>
      </w:r>
      <w:r w:rsidR="00EC49E3" w:rsidRPr="00CE1657">
        <w:rPr>
          <w:rFonts w:ascii="Times New Roman" w:hAnsi="Times New Roman" w:cs="Times New Roman"/>
          <w:vertAlign w:val="subscript"/>
        </w:rPr>
        <w:t>rs</w:t>
      </w:r>
      <w:r w:rsidR="00EC49E3" w:rsidRPr="00CE1657">
        <w:rPr>
          <w:rFonts w:ascii="Times New Roman" w:hAnsi="Times New Roman" w:cs="Times New Roman"/>
        </w:rPr>
        <w:t xml:space="preserve">(510)) </w:t>
      </w:r>
      <w:r w:rsidR="00795EDA" w:rsidRPr="00CE1657">
        <w:rPr>
          <w:rFonts w:ascii="Times New Roman" w:hAnsi="Times New Roman" w:cs="Times New Roman"/>
        </w:rPr>
        <w:t>to</w:t>
      </w:r>
      <w:r w:rsidR="00734C7F" w:rsidRPr="00CE1657">
        <w:rPr>
          <w:rFonts w:ascii="Times New Roman" w:hAnsi="Times New Roman" w:cs="Times New Roman"/>
        </w:rPr>
        <w:t xml:space="preserve"> green light</w:t>
      </w:r>
      <w:r w:rsidR="00795EDA" w:rsidRPr="00CE1657">
        <w:rPr>
          <w:rFonts w:ascii="Times New Roman" w:hAnsi="Times New Roman" w:cs="Times New Roman"/>
        </w:rPr>
        <w:t xml:space="preserve"> </w:t>
      </w:r>
      <w:r w:rsidR="00EC49E3" w:rsidRPr="00CE1657">
        <w:rPr>
          <w:rFonts w:ascii="Times New Roman" w:hAnsi="Times New Roman" w:cs="Times New Roman"/>
        </w:rPr>
        <w:t>(</w:t>
      </w:r>
      <w:r w:rsidR="004B42D6" w:rsidRPr="00CE1657">
        <w:rPr>
          <w:rFonts w:ascii="Times New Roman" w:hAnsi="Times New Roman" w:cs="Times New Roman"/>
        </w:rPr>
        <w:t>R</w:t>
      </w:r>
      <w:r w:rsidR="004B42D6" w:rsidRPr="00CE1657">
        <w:rPr>
          <w:rFonts w:ascii="Times New Roman" w:hAnsi="Times New Roman" w:cs="Times New Roman"/>
          <w:vertAlign w:val="subscript"/>
        </w:rPr>
        <w:t>rs</w:t>
      </w:r>
      <w:r w:rsidR="004B42D6" w:rsidRPr="00CE1657">
        <w:rPr>
          <w:rFonts w:ascii="Times New Roman" w:hAnsi="Times New Roman" w:cs="Times New Roman"/>
        </w:rPr>
        <w:t>(</w:t>
      </w:r>
      <w:r w:rsidR="00EC49E3" w:rsidRPr="00CE1657">
        <w:rPr>
          <w:rFonts w:ascii="Times New Roman" w:hAnsi="Times New Roman" w:cs="Times New Roman"/>
        </w:rPr>
        <w:t xml:space="preserve">555) </w:t>
      </w:r>
      <w:r w:rsidR="00795EDA" w:rsidRPr="00CE1657">
        <w:rPr>
          <w:rFonts w:ascii="Times New Roman" w:hAnsi="Times New Roman" w:cs="Times New Roman"/>
        </w:rPr>
        <w:t>reflected from th</w:t>
      </w:r>
      <w:r w:rsidR="00734C7F" w:rsidRPr="00CE1657">
        <w:rPr>
          <w:rFonts w:ascii="Times New Roman" w:hAnsi="Times New Roman" w:cs="Times New Roman"/>
        </w:rPr>
        <w:t>e sea</w:t>
      </w:r>
      <w:r w:rsidR="00795EDA" w:rsidRPr="00CE1657">
        <w:rPr>
          <w:rFonts w:ascii="Times New Roman" w:hAnsi="Times New Roman" w:cs="Times New Roman"/>
        </w:rPr>
        <w:t xml:space="preserve"> (O’Reilly et al.</w:t>
      </w:r>
      <w:r w:rsidR="004B42D6" w:rsidRPr="00CE1657">
        <w:rPr>
          <w:rFonts w:ascii="Times New Roman" w:hAnsi="Times New Roman" w:cs="Times New Roman"/>
        </w:rPr>
        <w:t xml:space="preserve">, </w:t>
      </w:r>
      <w:r w:rsidR="00795EDA" w:rsidRPr="00CE1657">
        <w:rPr>
          <w:rFonts w:ascii="Times New Roman" w:hAnsi="Times New Roman" w:cs="Times New Roman"/>
        </w:rPr>
        <w:t>1998</w:t>
      </w:r>
      <w:r w:rsidR="004B42D6" w:rsidRPr="00CE1657">
        <w:rPr>
          <w:rFonts w:ascii="Times New Roman" w:hAnsi="Times New Roman" w:cs="Times New Roman"/>
        </w:rPr>
        <w:t>; 2000</w:t>
      </w:r>
      <w:r w:rsidR="00795EDA" w:rsidRPr="00CE1657">
        <w:rPr>
          <w:rFonts w:ascii="Times New Roman" w:hAnsi="Times New Roman" w:cs="Times New Roman"/>
        </w:rPr>
        <w:t>)</w:t>
      </w:r>
      <w:r w:rsidR="00BC13D2" w:rsidRPr="00CE1657">
        <w:rPr>
          <w:rFonts w:ascii="Times New Roman" w:hAnsi="Times New Roman" w:cs="Times New Roman"/>
        </w:rPr>
        <w:t xml:space="preserve"> </w:t>
      </w:r>
      <w:r w:rsidR="00054872" w:rsidRPr="00CE1657">
        <w:rPr>
          <w:rFonts w:ascii="Times New Roman" w:hAnsi="Times New Roman" w:cs="Times New Roman"/>
        </w:rPr>
        <w:t>(</w:t>
      </w:r>
      <w:r w:rsidR="00054872" w:rsidRPr="00CE1657">
        <w:rPr>
          <w:rFonts w:ascii="Times New Roman" w:hAnsi="Times New Roman" w:cs="Times New Roman"/>
        </w:rPr>
        <w:fldChar w:fldCharType="begin"/>
      </w:r>
      <w:r w:rsidR="00054872" w:rsidRPr="00CE1657">
        <w:rPr>
          <w:rFonts w:ascii="Times New Roman" w:hAnsi="Times New Roman" w:cs="Times New Roman"/>
        </w:rPr>
        <w:instrText xml:space="preserve"> REF _Ref148517131 \h </w:instrText>
      </w:r>
      <w:r w:rsidR="00423BA0" w:rsidRPr="00CE1657">
        <w:rPr>
          <w:rFonts w:ascii="Times New Roman" w:hAnsi="Times New Roman" w:cs="Times New Roman"/>
        </w:rPr>
        <w:instrText xml:space="preserve"> \* MERGEFORMAT </w:instrText>
      </w:r>
      <w:r w:rsidR="00054872" w:rsidRPr="00CE1657">
        <w:rPr>
          <w:rFonts w:ascii="Times New Roman" w:hAnsi="Times New Roman" w:cs="Times New Roman"/>
        </w:rPr>
      </w:r>
      <w:r w:rsidR="00054872" w:rsidRPr="00CE1657">
        <w:rPr>
          <w:rFonts w:ascii="Times New Roman" w:hAnsi="Times New Roman" w:cs="Times New Roman"/>
        </w:rPr>
        <w:fldChar w:fldCharType="separate"/>
      </w:r>
      <w:r w:rsidR="00054872" w:rsidRPr="00CE1657">
        <w:rPr>
          <w:rFonts w:ascii="Times New Roman" w:hAnsi="Times New Roman" w:cs="Times New Roman"/>
        </w:rPr>
        <w:t xml:space="preserve">Figure </w:t>
      </w:r>
      <w:r w:rsidR="00054872" w:rsidRPr="00CE1657">
        <w:rPr>
          <w:rFonts w:ascii="Times New Roman" w:hAnsi="Times New Roman" w:cs="Times New Roman"/>
          <w:noProof/>
        </w:rPr>
        <w:t>2</w:t>
      </w:r>
      <w:r w:rsidR="00054872" w:rsidRPr="00CE1657">
        <w:rPr>
          <w:rFonts w:ascii="Times New Roman" w:hAnsi="Times New Roman" w:cs="Times New Roman"/>
        </w:rPr>
        <w:fldChar w:fldCharType="end"/>
      </w:r>
      <w:r w:rsidR="00054872" w:rsidRPr="00CE1657">
        <w:rPr>
          <w:rFonts w:ascii="Times New Roman" w:hAnsi="Times New Roman" w:cs="Times New Roman"/>
        </w:rPr>
        <w:t>):</w:t>
      </w:r>
    </w:p>
    <w:p w14:paraId="68B2883C" w14:textId="3069DE75" w:rsidR="00726D5A" w:rsidRPr="00CE1657"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rPr>
                <m:t>Chl=</m:t>
              </m:r>
              <m:sSup>
                <m:sSupPr>
                  <m:ctrlPr>
                    <w:rPr>
                      <w:rFonts w:ascii="Cambria Math" w:hAnsi="Cambria Math" w:cs="Times New Roman"/>
                    </w:rPr>
                  </m:ctrlPr>
                </m:sSupPr>
                <m:e>
                  <m:r>
                    <m:rPr>
                      <m:sty m:val="p"/>
                    </m:rPr>
                    <w:rPr>
                      <w:rFonts w:ascii="Cambria Math" w:hAnsi="Cambria Math" w:cs="Times New Roman"/>
                    </w:rPr>
                    <m:t>10</m:t>
                  </m:r>
                </m:e>
                <m:sup>
                  <m:d>
                    <m:dPr>
                      <m:ctrlPr>
                        <w:rPr>
                          <w:rFonts w:ascii="Cambria Math" w:hAnsi="Cambria Math" w:cs="Times New Roman"/>
                        </w:rPr>
                      </m:ctrlPr>
                    </m:dPr>
                    <m:e>
                      <m:r>
                        <m:rPr>
                          <m:sty m:val="p"/>
                        </m:rPr>
                        <w:rPr>
                          <w:rFonts w:ascii="Cambria Math" w:hAnsi="Cambria Math" w:cs="Times New Roman"/>
                        </w:rPr>
                        <m:t>0.366-3.067X+1.930</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2</m:t>
                          </m:r>
                        </m:sup>
                      </m:sSup>
                      <m:r>
                        <m:rPr>
                          <m:sty m:val="p"/>
                        </m:rPr>
                        <w:rPr>
                          <w:rFonts w:ascii="Cambria Math" w:hAnsi="Cambria Math" w:cs="Times New Roman"/>
                        </w:rPr>
                        <m:t>+0.649</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3</m:t>
                          </m:r>
                        </m:sup>
                      </m:sSup>
                      <m:r>
                        <m:rPr>
                          <m:sty m:val="p"/>
                        </m:rPr>
                        <w:rPr>
                          <w:rFonts w:ascii="Cambria Math" w:hAnsi="Cambria Math" w:cs="Times New Roman"/>
                        </w:rPr>
                        <m:t>-1.532</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4</m:t>
                          </m:r>
                        </m:sup>
                      </m:sSup>
                    </m:e>
                  </m:d>
                </m:sup>
              </m:sSup>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3a</m:t>
                  </m:r>
                </m:e>
              </m:d>
            </m:e>
          </m:eqArr>
        </m:oMath>
      </m:oMathPara>
    </w:p>
    <w:p w14:paraId="747D5282" w14:textId="77777777" w:rsidR="003E6D09" w:rsidRPr="00CE1657" w:rsidRDefault="003E6D09" w:rsidP="00054C9A">
      <w:pPr>
        <w:spacing w:line="264" w:lineRule="auto"/>
        <w:rPr>
          <w:rFonts w:ascii="Times New Roman" w:eastAsiaTheme="minorEastAsia" w:hAnsi="Times New Roman" w:cs="Times New Roman"/>
        </w:rPr>
      </w:pPr>
    </w:p>
    <w:p w14:paraId="014A36FB" w14:textId="20E88E67" w:rsidR="00726D5A" w:rsidRPr="00CE1657" w:rsidRDefault="00000000" w:rsidP="008B2BB2">
      <w:pPr>
        <w:spacing w:line="264" w:lineRule="auto"/>
        <w:rPr>
          <w:rFonts w:ascii="Times New Roman" w:hAnsi="Times New Roman" w:cs="Times New Roman"/>
        </w:rPr>
      </w:pPr>
      <m:oMathPara>
        <m:oMath>
          <m:eqArr>
            <m:eqArrPr>
              <m:maxDist m:val="1"/>
              <m:ctrlPr>
                <w:rPr>
                  <w:rFonts w:ascii="Cambria Math" w:eastAsiaTheme="minorEastAsia" w:hAnsi="Cambria Math" w:cs="Times New Roman"/>
                </w:rPr>
              </m:ctrlPr>
            </m:eqArrPr>
            <m:e>
              <m:r>
                <m:rPr>
                  <m:sty m:val="p"/>
                </m:rPr>
                <w:rPr>
                  <w:rFonts w:ascii="Cambria Math" w:eastAsiaTheme="minorEastAsia" w:hAnsi="Cambria Math" w:cs="Times New Roman"/>
                </w:rPr>
                <m:t>X=</m:t>
              </m:r>
              <m:sSub>
                <m:sSubPr>
                  <m:ctrlPr>
                    <w:rPr>
                      <w:rFonts w:ascii="Cambria Math" w:eastAsiaTheme="minorEastAsia" w:hAnsi="Cambria Math" w:cs="Times New Roman"/>
                    </w:rPr>
                  </m:ctrlPr>
                </m:sSubPr>
                <m:e>
                  <m:r>
                    <m:rPr>
                      <m:sty m:val="p"/>
                    </m:rPr>
                    <w:rPr>
                      <w:rFonts w:ascii="Cambria Math" w:eastAsiaTheme="minorEastAsia" w:hAnsi="Cambria Math" w:cs="Times New Roman"/>
                    </w:rPr>
                    <m:t>log</m:t>
                  </m:r>
                </m:e>
                <m:sub>
                  <m:r>
                    <m:rPr>
                      <m:sty m:val="p"/>
                    </m:rPr>
                    <w:rPr>
                      <w:rFonts w:ascii="Cambria Math" w:eastAsiaTheme="minorEastAsia" w:hAnsi="Cambria Math" w:cs="Times New Roman"/>
                    </w:rPr>
                    <m:t>10</m:t>
                  </m:r>
                </m:sub>
              </m:sSub>
              <m:d>
                <m:dPr>
                  <m:ctrlPr>
                    <w:rPr>
                      <w:rFonts w:ascii="Cambria Math" w:eastAsiaTheme="minorEastAsia" w:hAnsi="Cambria Math" w:cs="Times New Roman"/>
                    </w:rPr>
                  </m:ctrlPr>
                </m:dPr>
                <m:e>
                  <m:f>
                    <m:fPr>
                      <m:ctrlPr>
                        <w:rPr>
                          <w:rFonts w:ascii="Cambria Math" w:eastAsiaTheme="minorEastAsia" w:hAnsi="Cambria Math" w:cs="Times New Roman"/>
                        </w:rPr>
                      </m:ctrlPr>
                    </m:fPr>
                    <m:num>
                      <m:func>
                        <m:funcPr>
                          <m:ctrlPr>
                            <w:rPr>
                              <w:rFonts w:ascii="Cambria Math" w:eastAsiaTheme="minorEastAsia" w:hAnsi="Cambria Math" w:cs="Times New Roman"/>
                            </w:rPr>
                          </m:ctrlPr>
                        </m:funcPr>
                        <m:fName>
                          <m:r>
                            <m:rPr>
                              <m:sty m:val="p"/>
                            </m:rPr>
                            <w:rPr>
                              <w:rFonts w:ascii="Cambria Math" w:eastAsiaTheme="minorEastAsia" w:hAnsi="Cambria Math" w:cs="Times New Roman"/>
                            </w:rPr>
                            <m:t>max</m:t>
                          </m:r>
                        </m:fName>
                        <m:e>
                          <m:d>
                            <m:dPr>
                              <m:begChr m:val="["/>
                              <m:endChr m:val="]"/>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443</m:t>
                                  </m:r>
                                </m:sub>
                              </m:sSub>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490</m:t>
                                  </m:r>
                                </m:sub>
                              </m:sSub>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510</m:t>
                                  </m:r>
                                </m:sub>
                              </m:sSub>
                            </m:e>
                          </m:d>
                        </m:e>
                      </m:func>
                    </m:num>
                    <m:den>
                      <m:sSub>
                        <m:sSubPr>
                          <m:ctrlPr>
                            <w:rPr>
                              <w:rFonts w:ascii="Cambria Math" w:eastAsiaTheme="minorEastAsia" w:hAnsi="Cambria Math" w:cs="Times New Roman"/>
                            </w:rPr>
                          </m:ctrlPr>
                        </m:sSubPr>
                        <m:e>
                          <m:r>
                            <m:rPr>
                              <m:sty m:val="p"/>
                            </m:rPr>
                            <w:rPr>
                              <w:rFonts w:ascii="Cambria Math" w:eastAsiaTheme="minorEastAsia" w:hAnsi="Cambria Math" w:cs="Times New Roman"/>
                            </w:rPr>
                            <m:t>Rrs</m:t>
                          </m:r>
                        </m:e>
                        <m:sub>
                          <m:r>
                            <m:rPr>
                              <m:sty m:val="p"/>
                            </m:rPr>
                            <w:rPr>
                              <w:rFonts w:ascii="Cambria Math" w:eastAsiaTheme="minorEastAsia" w:hAnsi="Cambria Math" w:cs="Times New Roman"/>
                            </w:rPr>
                            <m:t>555</m:t>
                          </m:r>
                        </m:sub>
                      </m:sSub>
                    </m:den>
                  </m:f>
                </m:e>
              </m:d>
              <m:r>
                <m:rPr>
                  <m:sty m:val="p"/>
                </m:rPr>
                <w:rPr>
                  <w:rFonts w:ascii="Cambria Math" w:eastAsiaTheme="minorEastAsia" w:hAnsi="Cambria Math" w:cs="Times New Roman"/>
                </w:rPr>
                <m:t>#</m:t>
              </m:r>
              <m:d>
                <m:dPr>
                  <m:ctrlPr>
                    <w:rPr>
                      <w:rFonts w:ascii="Cambria Math" w:eastAsiaTheme="minorEastAsia" w:hAnsi="Cambria Math" w:cs="Times New Roman"/>
                    </w:rPr>
                  </m:ctrlPr>
                </m:dPr>
                <m:e>
                  <m:r>
                    <m:rPr>
                      <m:sty m:val="p"/>
                    </m:rPr>
                    <w:rPr>
                      <w:rFonts w:ascii="Cambria Math" w:eastAsiaTheme="minorEastAsia" w:hAnsi="Cambria Math" w:cs="Times New Roman"/>
                    </w:rPr>
                    <m:t>3b</m:t>
                  </m:r>
                </m:e>
              </m:d>
            </m:e>
          </m:eqArr>
        </m:oMath>
      </m:oMathPara>
    </w:p>
    <w:p w14:paraId="14E2EF06" w14:textId="77777777" w:rsidR="00CA6E12" w:rsidRPr="00CE1657" w:rsidRDefault="004B42D6" w:rsidP="00CA6E12">
      <w:pPr>
        <w:keepNext/>
        <w:spacing w:line="264" w:lineRule="auto"/>
        <w:jc w:val="center"/>
        <w:rPr>
          <w:rFonts w:ascii="Times New Roman" w:hAnsi="Times New Roman" w:cs="Times New Roman"/>
        </w:rPr>
      </w:pPr>
      <w:r w:rsidRPr="00CE1657">
        <w:rPr>
          <w:rFonts w:ascii="Times New Roman" w:hAnsi="Times New Roman" w:cs="Times New Roman"/>
          <w:noProof/>
        </w:rPr>
        <w:drawing>
          <wp:inline distT="0" distB="0" distL="0" distR="0" wp14:anchorId="3AA9DEA3" wp14:editId="1A074828">
            <wp:extent cx="3911600" cy="3289300"/>
            <wp:effectExtent l="0" t="0" r="0" b="0"/>
            <wp:docPr id="99587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76054" name="Picture 995876054"/>
                    <pic:cNvPicPr/>
                  </pic:nvPicPr>
                  <pic:blipFill>
                    <a:blip r:embed="rId10">
                      <a:extLst>
                        <a:ext uri="{28A0092B-C50C-407E-A947-70E740481C1C}">
                          <a14:useLocalDpi xmlns:a14="http://schemas.microsoft.com/office/drawing/2010/main" val="0"/>
                        </a:ext>
                      </a:extLst>
                    </a:blip>
                    <a:stretch>
                      <a:fillRect/>
                    </a:stretch>
                  </pic:blipFill>
                  <pic:spPr>
                    <a:xfrm>
                      <a:off x="0" y="0"/>
                      <a:ext cx="3911600" cy="3289300"/>
                    </a:xfrm>
                    <a:prstGeom prst="rect">
                      <a:avLst/>
                    </a:prstGeom>
                  </pic:spPr>
                </pic:pic>
              </a:graphicData>
            </a:graphic>
          </wp:inline>
        </w:drawing>
      </w:r>
    </w:p>
    <w:p w14:paraId="496E3C80" w14:textId="4243D9CA" w:rsidR="00CA6E12" w:rsidRPr="00CE1657" w:rsidRDefault="00CA6E12" w:rsidP="008B2BB2">
      <w:pPr>
        <w:pStyle w:val="Caption"/>
        <w:jc w:val="center"/>
        <w:rPr>
          <w:rFonts w:ascii="Times New Roman" w:hAnsi="Times New Roman" w:cs="Times New Roman"/>
          <w:i w:val="0"/>
          <w:iCs w:val="0"/>
        </w:rPr>
      </w:pPr>
      <w:bookmarkStart w:id="66" w:name="_Ref148517131"/>
      <w:r w:rsidRPr="00CE1657">
        <w:rPr>
          <w:rFonts w:ascii="Times New Roman" w:hAnsi="Times New Roman" w:cs="Times New Roman"/>
          <w:i w:val="0"/>
          <w:iCs w:val="0"/>
        </w:rPr>
        <w:t xml:space="preserve">Figure </w:t>
      </w:r>
      <w:r w:rsidRPr="00CE1657">
        <w:rPr>
          <w:rFonts w:ascii="Times New Roman" w:hAnsi="Times New Roman" w:cs="Times New Roman"/>
          <w:i w:val="0"/>
          <w:iCs w:val="0"/>
        </w:rPr>
        <w:fldChar w:fldCharType="begin"/>
      </w:r>
      <w:r w:rsidRPr="00CE1657">
        <w:rPr>
          <w:rFonts w:ascii="Times New Roman" w:hAnsi="Times New Roman" w:cs="Times New Roman"/>
          <w:i w:val="0"/>
          <w:iCs w:val="0"/>
        </w:rPr>
        <w:instrText xml:space="preserve"> SEQ Figure \* ARABIC </w:instrText>
      </w:r>
      <w:r w:rsidRPr="00CE1657">
        <w:rPr>
          <w:rFonts w:ascii="Times New Roman" w:hAnsi="Times New Roman" w:cs="Times New Roman"/>
          <w:i w:val="0"/>
          <w:iCs w:val="0"/>
        </w:rPr>
        <w:fldChar w:fldCharType="separate"/>
      </w:r>
      <w:r w:rsidR="00AA44FF" w:rsidRPr="00CE1657">
        <w:rPr>
          <w:rFonts w:ascii="Times New Roman" w:hAnsi="Times New Roman" w:cs="Times New Roman"/>
          <w:i w:val="0"/>
          <w:iCs w:val="0"/>
          <w:noProof/>
        </w:rPr>
        <w:t>2</w:t>
      </w:r>
      <w:r w:rsidRPr="00CE1657">
        <w:rPr>
          <w:rFonts w:ascii="Times New Roman" w:hAnsi="Times New Roman" w:cs="Times New Roman"/>
          <w:i w:val="0"/>
          <w:iCs w:val="0"/>
        </w:rPr>
        <w:fldChar w:fldCharType="end"/>
      </w:r>
      <w:bookmarkEnd w:id="66"/>
      <w:r w:rsidRPr="00CE1657">
        <w:rPr>
          <w:rFonts w:ascii="Times New Roman" w:hAnsi="Times New Roman" w:cs="Times New Roman"/>
          <w:i w:val="0"/>
          <w:iCs w:val="0"/>
        </w:rPr>
        <w:t>: High chlorophyll concentrations are associated with low blue over green reflectance. Relatively clear water would be to the right on the x-axis (O’Reilly and Werdell, 2019).</w:t>
      </w:r>
    </w:p>
    <w:p w14:paraId="4C90DBDF" w14:textId="212D1248" w:rsidR="006B464A" w:rsidRPr="00CE1657" w:rsidRDefault="004B42D6" w:rsidP="00E21795">
      <w:pPr>
        <w:spacing w:line="264" w:lineRule="auto"/>
        <w:ind w:firstLine="720"/>
        <w:rPr>
          <w:rFonts w:ascii="Times New Roman" w:hAnsi="Times New Roman" w:cs="Times New Roman"/>
        </w:rPr>
      </w:pPr>
      <w:r w:rsidRPr="00CE1657">
        <w:rPr>
          <w:rFonts w:ascii="Times New Roman" w:hAnsi="Times New Roman" w:cs="Times New Roman"/>
        </w:rPr>
        <w:lastRenderedPageBreak/>
        <w:t>Rooted in robust datasets of paired in situ Chl and R</w:t>
      </w:r>
      <w:r w:rsidRPr="00CE1657">
        <w:rPr>
          <w:rFonts w:ascii="Times New Roman" w:hAnsi="Times New Roman" w:cs="Times New Roman"/>
          <w:vertAlign w:val="subscript"/>
        </w:rPr>
        <w:t>rs</w:t>
      </w:r>
      <w:r w:rsidRPr="00CE1657">
        <w:rPr>
          <w:rFonts w:ascii="Times New Roman" w:hAnsi="Times New Roman" w:cs="Times New Roman"/>
        </w:rPr>
        <w:t>(</w:t>
      </w:r>
      <w:r w:rsidRPr="00CE1657">
        <w:rPr>
          <w:rFonts w:ascii="Times New Roman" w:hAnsi="Times New Roman" w:cs="Times New Roman"/>
        </w:rPr>
        <w:sym w:font="Symbol" w:char="F06C"/>
      </w:r>
      <w:r w:rsidRPr="00CE1657">
        <w:rPr>
          <w:rFonts w:ascii="Times New Roman" w:hAnsi="Times New Roman" w:cs="Times New Roman"/>
        </w:rPr>
        <w:t>) measurements, this third-order polynomial model, however, remains vulnerable to calibration disparities, atmospheric correction, or other noise perturbations (McClain, 2009; Dierssen, 2010). Although proficient in Case 1 waters—where phytoplankton predominantly influence optical properties—</w:t>
      </w:r>
      <w:r w:rsidR="00666CCC" w:rsidRPr="00CE1657">
        <w:rPr>
          <w:rFonts w:ascii="Times New Roman" w:hAnsi="Times New Roman" w:cs="Times New Roman"/>
        </w:rPr>
        <w:t>empirical</w:t>
      </w:r>
      <w:r w:rsidRPr="00CE1657">
        <w:rPr>
          <w:rFonts w:ascii="Times New Roman" w:hAnsi="Times New Roman" w:cs="Times New Roman"/>
        </w:rPr>
        <w:t xml:space="preserve"> algorithms often falter in Case 2 coastal waters. Here, other optically active constituents like CDOM and TSM introduce complexities and can skew results (Sathyendranath et al., 1999; Prieur and Sathyendranath; Dierssen et al., 2006; Schofield et al., 2004; Dowel, 2012).</w:t>
      </w:r>
    </w:p>
    <w:p w14:paraId="08D13B11" w14:textId="166E76AF" w:rsidR="00A86C12" w:rsidRPr="00CE1657" w:rsidRDefault="00EC49E3" w:rsidP="00054C9A">
      <w:pPr>
        <w:spacing w:line="264" w:lineRule="auto"/>
        <w:ind w:firstLine="720"/>
        <w:rPr>
          <w:rFonts w:ascii="Times New Roman" w:hAnsi="Times New Roman" w:cs="Times New Roman"/>
        </w:rPr>
      </w:pPr>
      <w:r w:rsidRPr="00CE1657">
        <w:rPr>
          <w:rFonts w:ascii="Times New Roman" w:hAnsi="Times New Roman" w:cs="Times New Roman"/>
        </w:rPr>
        <w:t>Alternative</w:t>
      </w:r>
      <w:r w:rsidR="00506D6E" w:rsidRPr="00CE1657">
        <w:rPr>
          <w:rFonts w:ascii="Times New Roman" w:hAnsi="Times New Roman" w:cs="Times New Roman"/>
        </w:rPr>
        <w:t xml:space="preserve"> empirical </w:t>
      </w:r>
      <w:r w:rsidR="004B42D6" w:rsidRPr="00CE1657">
        <w:rPr>
          <w:rFonts w:ascii="Times New Roman" w:hAnsi="Times New Roman" w:cs="Times New Roman"/>
        </w:rPr>
        <w:t xml:space="preserve">methodologies </w:t>
      </w:r>
      <w:r w:rsidR="00506D6E" w:rsidRPr="00CE1657">
        <w:rPr>
          <w:rFonts w:ascii="Times New Roman" w:hAnsi="Times New Roman" w:cs="Times New Roman"/>
        </w:rPr>
        <w:t>include R</w:t>
      </w:r>
      <w:r w:rsidR="00506D6E" w:rsidRPr="00CE1657">
        <w:rPr>
          <w:rFonts w:ascii="Times New Roman" w:hAnsi="Times New Roman" w:cs="Times New Roman"/>
          <w:vertAlign w:val="subscript"/>
        </w:rPr>
        <w:t>rs</w:t>
      </w:r>
      <w:r w:rsidR="00506D6E" w:rsidRPr="00CE1657">
        <w:rPr>
          <w:rFonts w:ascii="Times New Roman" w:hAnsi="Times New Roman" w:cs="Times New Roman"/>
        </w:rPr>
        <w:t>(</w:t>
      </w:r>
      <w:r w:rsidR="00506D6E" w:rsidRPr="00CE1657">
        <w:rPr>
          <w:rFonts w:ascii="Times New Roman" w:hAnsi="Times New Roman" w:cs="Times New Roman"/>
        </w:rPr>
        <w:sym w:font="Symbol" w:char="F06C"/>
      </w:r>
      <w:r w:rsidR="00506D6E" w:rsidRPr="00CE1657">
        <w:rPr>
          <w:rFonts w:ascii="Times New Roman" w:hAnsi="Times New Roman" w:cs="Times New Roman"/>
        </w:rPr>
        <w:t xml:space="preserve">) line-height models (Hu et al., 2012), red-edge ratio </w:t>
      </w:r>
      <w:r w:rsidR="004B42D6" w:rsidRPr="00CE1657">
        <w:rPr>
          <w:rFonts w:ascii="Times New Roman" w:hAnsi="Times New Roman" w:cs="Times New Roman"/>
        </w:rPr>
        <w:t xml:space="preserve">linear </w:t>
      </w:r>
      <w:r w:rsidR="00506D6E" w:rsidRPr="00CE1657">
        <w:rPr>
          <w:rFonts w:ascii="Times New Roman" w:hAnsi="Times New Roman" w:cs="Times New Roman"/>
        </w:rPr>
        <w:t xml:space="preserve">methods (Moses et al., 2012), and machine learning </w:t>
      </w:r>
      <w:r w:rsidR="004B42D6" w:rsidRPr="00CE1657">
        <w:rPr>
          <w:rFonts w:ascii="Times New Roman" w:hAnsi="Times New Roman" w:cs="Times New Roman"/>
        </w:rPr>
        <w:t>techniques such as</w:t>
      </w:r>
      <w:r w:rsidR="00506D6E" w:rsidRPr="00CE1657">
        <w:rPr>
          <w:rFonts w:ascii="Times New Roman" w:hAnsi="Times New Roman" w:cs="Times New Roman"/>
        </w:rPr>
        <w:t xml:space="preserve"> artificial neural networks (Doerffer and Schiller, 2007). </w:t>
      </w:r>
      <w:r w:rsidR="009769ED" w:rsidRPr="00CE1657">
        <w:rPr>
          <w:rFonts w:ascii="Times New Roman" w:hAnsi="Times New Roman" w:cs="Times New Roman"/>
        </w:rPr>
        <w:t>NASA</w:t>
      </w:r>
      <w:r w:rsidRPr="00CE1657">
        <w:rPr>
          <w:rFonts w:ascii="Times New Roman" w:hAnsi="Times New Roman" w:cs="Times New Roman"/>
        </w:rPr>
        <w:t>’s</w:t>
      </w:r>
      <w:r w:rsidR="009769ED" w:rsidRPr="00CE1657">
        <w:rPr>
          <w:rFonts w:ascii="Times New Roman" w:hAnsi="Times New Roman" w:cs="Times New Roman"/>
        </w:rPr>
        <w:t xml:space="preserve"> Ocean Biology Processing Group </w:t>
      </w:r>
      <w:r w:rsidR="004B42D6" w:rsidRPr="00CE1657">
        <w:rPr>
          <w:rFonts w:ascii="Times New Roman" w:hAnsi="Times New Roman" w:cs="Times New Roman"/>
        </w:rPr>
        <w:t xml:space="preserve">notably </w:t>
      </w:r>
      <w:r w:rsidRPr="00CE1657">
        <w:rPr>
          <w:rFonts w:ascii="Times New Roman" w:hAnsi="Times New Roman" w:cs="Times New Roman"/>
        </w:rPr>
        <w:t xml:space="preserve">employs the </w:t>
      </w:r>
      <w:r w:rsidR="00D56DFC" w:rsidRPr="00CE1657">
        <w:rPr>
          <w:rFonts w:ascii="Times New Roman" w:hAnsi="Times New Roman" w:cs="Times New Roman"/>
        </w:rPr>
        <w:t>OC3/</w:t>
      </w:r>
      <w:r w:rsidRPr="00CE1657">
        <w:rPr>
          <w:rFonts w:ascii="Times New Roman" w:hAnsi="Times New Roman" w:cs="Times New Roman"/>
        </w:rPr>
        <w:t xml:space="preserve">OC4 </w:t>
      </w:r>
      <w:r w:rsidR="004B42D6" w:rsidRPr="00CE1657">
        <w:rPr>
          <w:rFonts w:ascii="Times New Roman" w:hAnsi="Times New Roman" w:cs="Times New Roman"/>
        </w:rPr>
        <w:t xml:space="preserve">band ratio </w:t>
      </w:r>
      <w:r w:rsidRPr="00CE1657">
        <w:rPr>
          <w:rFonts w:ascii="Times New Roman" w:hAnsi="Times New Roman" w:cs="Times New Roman"/>
        </w:rPr>
        <w:t>algorithm</w:t>
      </w:r>
      <w:r w:rsidR="00D56DFC" w:rsidRPr="00CE1657">
        <w:rPr>
          <w:rFonts w:ascii="Times New Roman" w:hAnsi="Times New Roman" w:cs="Times New Roman"/>
        </w:rPr>
        <w:t>s</w:t>
      </w:r>
      <w:r w:rsidRPr="00CE1657">
        <w:rPr>
          <w:rFonts w:ascii="Times New Roman" w:hAnsi="Times New Roman" w:cs="Times New Roman"/>
        </w:rPr>
        <w:t xml:space="preserve"> across </w:t>
      </w:r>
      <w:r w:rsidR="004B42D6" w:rsidRPr="00CE1657">
        <w:rPr>
          <w:rFonts w:ascii="Times New Roman" w:hAnsi="Times New Roman" w:cs="Times New Roman"/>
        </w:rPr>
        <w:t xml:space="preserve">OC </w:t>
      </w:r>
      <w:r w:rsidRPr="00CE1657">
        <w:rPr>
          <w:rFonts w:ascii="Times New Roman" w:hAnsi="Times New Roman" w:cs="Times New Roman"/>
        </w:rPr>
        <w:t>missions</w:t>
      </w:r>
      <w:r w:rsidR="004B42D6" w:rsidRPr="00CE1657">
        <w:rPr>
          <w:rFonts w:ascii="Times New Roman" w:hAnsi="Times New Roman" w:cs="Times New Roman"/>
        </w:rPr>
        <w:t>, with the NASA bio-Optical Marine Algorithm Dataset (NOMAD)</w:t>
      </w:r>
      <w:r w:rsidR="0026208B" w:rsidRPr="00CE1657">
        <w:rPr>
          <w:rFonts w:ascii="Times New Roman" w:hAnsi="Times New Roman" w:cs="Times New Roman"/>
        </w:rPr>
        <w:t xml:space="preserve"> </w:t>
      </w:r>
      <w:r w:rsidRPr="00CE1657">
        <w:rPr>
          <w:rFonts w:ascii="Times New Roman" w:hAnsi="Times New Roman" w:cs="Times New Roman"/>
        </w:rPr>
        <w:t>(O’Reilly et al.</w:t>
      </w:r>
      <w:r w:rsidR="00D56DFC" w:rsidRPr="00CE1657">
        <w:rPr>
          <w:rFonts w:ascii="Times New Roman" w:hAnsi="Times New Roman" w:cs="Times New Roman"/>
        </w:rPr>
        <w:t xml:space="preserve">, </w:t>
      </w:r>
      <w:r w:rsidRPr="00CE1657">
        <w:rPr>
          <w:rFonts w:ascii="Times New Roman" w:hAnsi="Times New Roman" w:cs="Times New Roman"/>
        </w:rPr>
        <w:t xml:space="preserve">2000; </w:t>
      </w:r>
      <w:r w:rsidR="00D56DFC" w:rsidRPr="00CE1657">
        <w:rPr>
          <w:rFonts w:ascii="Times New Roman" w:hAnsi="Times New Roman" w:cs="Times New Roman"/>
        </w:rPr>
        <w:t>NASA Ocean Color</w:t>
      </w:r>
      <w:r w:rsidR="0026208B" w:rsidRPr="00CE1657">
        <w:rPr>
          <w:rFonts w:ascii="Times New Roman" w:hAnsi="Times New Roman" w:cs="Times New Roman"/>
        </w:rPr>
        <w:t xml:space="preserve">; </w:t>
      </w:r>
      <w:r w:rsidR="00FA01D3" w:rsidRPr="00CE1657">
        <w:rPr>
          <w:rFonts w:ascii="Times New Roman" w:hAnsi="Times New Roman" w:cs="Times New Roman"/>
        </w:rPr>
        <w:t xml:space="preserve">Werdell and Bailey, 2005). </w:t>
      </w:r>
      <w:r w:rsidR="00D71458" w:rsidRPr="00CE1657">
        <w:rPr>
          <w:rFonts w:ascii="Times New Roman" w:hAnsi="Times New Roman" w:cs="Times New Roman"/>
        </w:rPr>
        <w:t xml:space="preserve">A </w:t>
      </w:r>
      <w:r w:rsidR="004B42D6" w:rsidRPr="00CE1657">
        <w:rPr>
          <w:rFonts w:ascii="Times New Roman" w:hAnsi="Times New Roman" w:cs="Times New Roman"/>
        </w:rPr>
        <w:t>pivotal enhancement came in</w:t>
      </w:r>
      <w:r w:rsidR="00D56DFC" w:rsidRPr="00CE1657">
        <w:rPr>
          <w:rFonts w:ascii="Times New Roman" w:hAnsi="Times New Roman" w:cs="Times New Roman"/>
        </w:rPr>
        <w:t xml:space="preserve"> 2014</w:t>
      </w:r>
      <w:r w:rsidR="004B42D6" w:rsidRPr="00CE1657">
        <w:rPr>
          <w:rFonts w:ascii="Times New Roman" w:hAnsi="Times New Roman" w:cs="Times New Roman"/>
        </w:rPr>
        <w:t xml:space="preserve">, integrating the </w:t>
      </w:r>
      <w:r w:rsidR="00D71458" w:rsidRPr="00CE1657">
        <w:rPr>
          <w:rFonts w:ascii="Times New Roman" w:hAnsi="Times New Roman" w:cs="Times New Roman"/>
        </w:rPr>
        <w:t xml:space="preserve">OC3/OC4 </w:t>
      </w:r>
      <w:r w:rsidR="004B42D6" w:rsidRPr="00CE1657">
        <w:rPr>
          <w:rFonts w:ascii="Times New Roman" w:hAnsi="Times New Roman" w:cs="Times New Roman"/>
        </w:rPr>
        <w:t>a</w:t>
      </w:r>
      <w:r w:rsidR="00D71458" w:rsidRPr="00CE1657">
        <w:rPr>
          <w:rFonts w:ascii="Times New Roman" w:hAnsi="Times New Roman" w:cs="Times New Roman"/>
        </w:rPr>
        <w:t xml:space="preserve">lgorithm </w:t>
      </w:r>
      <w:r w:rsidR="00D56DFC" w:rsidRPr="00CE1657">
        <w:rPr>
          <w:rFonts w:ascii="Times New Roman" w:hAnsi="Times New Roman" w:cs="Times New Roman"/>
        </w:rPr>
        <w:t xml:space="preserve">with the ocean color index (OCI) to </w:t>
      </w:r>
      <w:r w:rsidR="004B42D6" w:rsidRPr="00CE1657">
        <w:rPr>
          <w:rFonts w:ascii="Times New Roman" w:hAnsi="Times New Roman" w:cs="Times New Roman"/>
        </w:rPr>
        <w:t>refine</w:t>
      </w:r>
      <w:r w:rsidR="00D56DFC" w:rsidRPr="00CE1657">
        <w:rPr>
          <w:rFonts w:ascii="Times New Roman" w:hAnsi="Times New Roman" w:cs="Times New Roman"/>
        </w:rPr>
        <w:t xml:space="preserve"> Chl estimations in </w:t>
      </w:r>
      <w:r w:rsidR="004B42D6" w:rsidRPr="00CE1657">
        <w:rPr>
          <w:rFonts w:ascii="Times New Roman" w:hAnsi="Times New Roman" w:cs="Times New Roman"/>
        </w:rPr>
        <w:t xml:space="preserve">oligotrophic </w:t>
      </w:r>
      <w:r w:rsidR="00D56DFC" w:rsidRPr="00CE1657">
        <w:rPr>
          <w:rFonts w:ascii="Times New Roman" w:hAnsi="Times New Roman" w:cs="Times New Roman"/>
        </w:rPr>
        <w:t xml:space="preserve">waters </w:t>
      </w:r>
      <w:r w:rsidR="00D71458" w:rsidRPr="00CE1657">
        <w:rPr>
          <w:rFonts w:ascii="Times New Roman" w:hAnsi="Times New Roman" w:cs="Times New Roman"/>
        </w:rPr>
        <w:t>(Chl &lt; 0.3 mg/m</w:t>
      </w:r>
      <w:r w:rsidR="00D71458" w:rsidRPr="00CE1657">
        <w:rPr>
          <w:rFonts w:ascii="Times New Roman" w:hAnsi="Times New Roman" w:cs="Times New Roman"/>
          <w:vertAlign w:val="superscript"/>
        </w:rPr>
        <w:t>3</w:t>
      </w:r>
      <w:r w:rsidR="00D71458" w:rsidRPr="00CE1657">
        <w:rPr>
          <w:rFonts w:ascii="Times New Roman" w:hAnsi="Times New Roman" w:cs="Times New Roman"/>
        </w:rPr>
        <w:t>)</w:t>
      </w:r>
      <w:r w:rsidR="00F44974" w:rsidRPr="00CE1657">
        <w:rPr>
          <w:rFonts w:ascii="Times New Roman" w:hAnsi="Times New Roman" w:cs="Times New Roman"/>
        </w:rPr>
        <w:t xml:space="preserve"> (Franz, 2014)</w:t>
      </w:r>
      <w:r w:rsidR="00D56DFC" w:rsidRPr="00CE1657">
        <w:rPr>
          <w:rFonts w:ascii="Times New Roman" w:hAnsi="Times New Roman" w:cs="Times New Roman"/>
        </w:rPr>
        <w:t>.</w:t>
      </w:r>
      <w:r w:rsidR="00BE2B87" w:rsidRPr="00CE1657">
        <w:rPr>
          <w:rFonts w:ascii="Times New Roman" w:hAnsi="Times New Roman" w:cs="Times New Roman"/>
        </w:rPr>
        <w:t xml:space="preserve"> </w:t>
      </w:r>
    </w:p>
    <w:p w14:paraId="3543BB9F" w14:textId="5DD9E307" w:rsidR="004B42D6" w:rsidRPr="00CE1657" w:rsidRDefault="002C6388" w:rsidP="00054C9A">
      <w:pPr>
        <w:spacing w:line="264" w:lineRule="auto"/>
        <w:rPr>
          <w:rFonts w:ascii="Times New Roman" w:hAnsi="Times New Roman" w:cs="Times New Roman"/>
        </w:rPr>
      </w:pPr>
      <w:r w:rsidRPr="00CE1657">
        <w:rPr>
          <w:rFonts w:ascii="Times New Roman" w:hAnsi="Times New Roman" w:cs="Times New Roman"/>
        </w:rPr>
        <w:tab/>
      </w:r>
      <w:r w:rsidR="004B42D6" w:rsidRPr="00CE1657">
        <w:rPr>
          <w:rFonts w:ascii="Times New Roman" w:hAnsi="Times New Roman" w:cs="Times New Roman"/>
        </w:rPr>
        <w:t>The interference of CDOM and TSM on the normalized water-leaving radiance (nL</w:t>
      </w:r>
      <w:r w:rsidR="004B42D6" w:rsidRPr="00CE1657">
        <w:rPr>
          <w:rFonts w:ascii="Times New Roman" w:hAnsi="Times New Roman" w:cs="Times New Roman"/>
          <w:vertAlign w:val="subscript"/>
        </w:rPr>
        <w:t>w</w:t>
      </w:r>
      <w:r w:rsidR="004B42D6" w:rsidRPr="00CE1657">
        <w:rPr>
          <w:rFonts w:ascii="Times New Roman" w:hAnsi="Times New Roman" w:cs="Times New Roman"/>
        </w:rPr>
        <w:t>) complicates accurate Chl determinations via empirical algorithms (IOCCG, 2006). Mitigating this, SAAs have emerged, amalgamating in situ IOP databases specific to specific aquatic regions with radiative transfer theoretical frameworks (Lee et al., 2002; Maritorena et al., 2002; Sathyendranath et al., 2001).</w:t>
      </w:r>
      <w:r w:rsidR="00586FF5" w:rsidRPr="00CE1657">
        <w:rPr>
          <w:rFonts w:ascii="Times New Roman" w:hAnsi="Times New Roman" w:cs="Times New Roman"/>
        </w:rPr>
        <w:t xml:space="preserve"> </w:t>
      </w:r>
      <w:r w:rsidR="004B42D6" w:rsidRPr="00CE1657">
        <w:rPr>
          <w:rFonts w:ascii="Times New Roman" w:hAnsi="Times New Roman" w:cs="Times New Roman"/>
        </w:rPr>
        <w:t>Delineating IOPs, SAAs offer insights into the total absorption and backscattering coefficients (a(</w:t>
      </w:r>
      <w:r w:rsidR="004B42D6" w:rsidRPr="00CE1657">
        <w:rPr>
          <w:rFonts w:ascii="Times New Roman" w:hAnsi="Times New Roman" w:cs="Times New Roman"/>
        </w:rPr>
        <w:sym w:font="Symbol" w:char="F06C"/>
      </w:r>
      <w:r w:rsidR="004B42D6" w:rsidRPr="00CE1657">
        <w:rPr>
          <w:rFonts w:ascii="Times New Roman" w:hAnsi="Times New Roman" w:cs="Times New Roman"/>
        </w:rPr>
        <w:t>)), b</w:t>
      </w:r>
      <w:r w:rsidR="004B42D6" w:rsidRPr="00CE1657">
        <w:rPr>
          <w:rFonts w:ascii="Times New Roman" w:hAnsi="Times New Roman" w:cs="Times New Roman"/>
          <w:vertAlign w:val="subscript"/>
        </w:rPr>
        <w:t>b</w:t>
      </w:r>
      <w:r w:rsidR="004B42D6" w:rsidRPr="00CE1657">
        <w:rPr>
          <w:rFonts w:ascii="Times New Roman" w:hAnsi="Times New Roman" w:cs="Times New Roman"/>
        </w:rPr>
        <w:t>(</w:t>
      </w:r>
      <w:r w:rsidR="004B42D6" w:rsidRPr="00CE1657">
        <w:rPr>
          <w:rFonts w:ascii="Times New Roman" w:hAnsi="Times New Roman" w:cs="Times New Roman"/>
        </w:rPr>
        <w:sym w:font="Symbol" w:char="F06C"/>
      </w:r>
      <w:r w:rsidR="004B42D6" w:rsidRPr="00CE1657">
        <w:rPr>
          <w:rFonts w:ascii="Times New Roman" w:hAnsi="Times New Roman" w:cs="Times New Roman"/>
        </w:rPr>
        <w:t>), respectively) of water (a</w:t>
      </w:r>
      <w:r w:rsidR="004B42D6" w:rsidRPr="00CE1657">
        <w:rPr>
          <w:rFonts w:ascii="Times New Roman" w:hAnsi="Times New Roman" w:cs="Times New Roman"/>
          <w:vertAlign w:val="subscript"/>
        </w:rPr>
        <w:t>w</w:t>
      </w:r>
      <w:r w:rsidR="004B42D6" w:rsidRPr="00CE1657">
        <w:rPr>
          <w:rFonts w:ascii="Times New Roman" w:hAnsi="Times New Roman" w:cs="Times New Roman"/>
        </w:rPr>
        <w:t>(</w:t>
      </w:r>
      <w:r w:rsidR="004B42D6" w:rsidRPr="00CE1657">
        <w:rPr>
          <w:rFonts w:ascii="Times New Roman" w:hAnsi="Times New Roman" w:cs="Times New Roman"/>
        </w:rPr>
        <w:sym w:font="Symbol" w:char="F06C"/>
      </w:r>
      <w:r w:rsidR="004B42D6" w:rsidRPr="00CE1657">
        <w:rPr>
          <w:rFonts w:ascii="Times New Roman" w:hAnsi="Times New Roman" w:cs="Times New Roman"/>
        </w:rPr>
        <w:t>), b</w:t>
      </w:r>
      <w:r w:rsidR="004B42D6" w:rsidRPr="00CE1657">
        <w:rPr>
          <w:rFonts w:ascii="Times New Roman" w:hAnsi="Times New Roman" w:cs="Times New Roman"/>
          <w:vertAlign w:val="subscript"/>
        </w:rPr>
        <w:t>w</w:t>
      </w:r>
      <w:r w:rsidR="004B42D6" w:rsidRPr="00CE1657">
        <w:rPr>
          <w:rFonts w:ascii="Times New Roman" w:hAnsi="Times New Roman" w:cs="Times New Roman"/>
        </w:rPr>
        <w:t>(</w:t>
      </w:r>
      <w:r w:rsidR="004B42D6" w:rsidRPr="00CE1657">
        <w:rPr>
          <w:rFonts w:ascii="Times New Roman" w:hAnsi="Times New Roman" w:cs="Times New Roman"/>
        </w:rPr>
        <w:sym w:font="Symbol" w:char="F06C"/>
      </w:r>
      <w:r w:rsidR="004B42D6" w:rsidRPr="00CE1657">
        <w:rPr>
          <w:rFonts w:ascii="Times New Roman" w:hAnsi="Times New Roman" w:cs="Times New Roman"/>
        </w:rPr>
        <w:t>)) and a diverse range of marine constituents, including phytoplankton (a</w:t>
      </w:r>
      <w:r w:rsidR="004B42D6" w:rsidRPr="00CE1657">
        <w:rPr>
          <w:rFonts w:ascii="Times New Roman" w:hAnsi="Times New Roman" w:cs="Times New Roman"/>
          <w:vertAlign w:val="subscript"/>
        </w:rPr>
        <w:t>ph</w:t>
      </w:r>
      <w:r w:rsidR="004B42D6" w:rsidRPr="00CE1657">
        <w:rPr>
          <w:rFonts w:ascii="Times New Roman" w:hAnsi="Times New Roman" w:cs="Times New Roman"/>
        </w:rPr>
        <w:t>(</w:t>
      </w:r>
      <w:r w:rsidR="004B42D6" w:rsidRPr="00CE1657">
        <w:rPr>
          <w:rFonts w:ascii="Times New Roman" w:hAnsi="Times New Roman" w:cs="Times New Roman"/>
        </w:rPr>
        <w:sym w:font="Symbol" w:char="F06C"/>
      </w:r>
      <w:r w:rsidR="004B42D6" w:rsidRPr="00CE1657">
        <w:rPr>
          <w:rFonts w:ascii="Times New Roman" w:hAnsi="Times New Roman" w:cs="Times New Roman"/>
        </w:rPr>
        <w:t>), b</w:t>
      </w:r>
      <w:r w:rsidR="004B42D6" w:rsidRPr="00CE1657">
        <w:rPr>
          <w:rFonts w:ascii="Times New Roman" w:hAnsi="Times New Roman" w:cs="Times New Roman"/>
          <w:vertAlign w:val="subscript"/>
        </w:rPr>
        <w:t>ph</w:t>
      </w:r>
      <w:r w:rsidR="004B42D6" w:rsidRPr="00CE1657">
        <w:rPr>
          <w:rFonts w:ascii="Times New Roman" w:hAnsi="Times New Roman" w:cs="Times New Roman"/>
        </w:rPr>
        <w:t>(</w:t>
      </w:r>
      <w:r w:rsidR="004B42D6" w:rsidRPr="00CE1657">
        <w:rPr>
          <w:rFonts w:ascii="Times New Roman" w:hAnsi="Times New Roman" w:cs="Times New Roman"/>
        </w:rPr>
        <w:sym w:font="Symbol" w:char="F06C"/>
      </w:r>
      <w:r w:rsidR="004B42D6" w:rsidRPr="00CE1657">
        <w:rPr>
          <w:rFonts w:ascii="Times New Roman" w:hAnsi="Times New Roman" w:cs="Times New Roman"/>
        </w:rPr>
        <w:t>)), detrital matter or non-algal particles (a</w:t>
      </w:r>
      <w:r w:rsidR="004B42D6" w:rsidRPr="00CE1657">
        <w:rPr>
          <w:rFonts w:ascii="Times New Roman" w:hAnsi="Times New Roman" w:cs="Times New Roman"/>
          <w:vertAlign w:val="subscript"/>
        </w:rPr>
        <w:t>d</w:t>
      </w:r>
      <w:r w:rsidR="004B42D6" w:rsidRPr="00CE1657">
        <w:rPr>
          <w:rFonts w:ascii="Times New Roman" w:hAnsi="Times New Roman" w:cs="Times New Roman"/>
        </w:rPr>
        <w:t>(</w:t>
      </w:r>
      <w:r w:rsidR="004B42D6" w:rsidRPr="00CE1657">
        <w:rPr>
          <w:rFonts w:ascii="Times New Roman" w:hAnsi="Times New Roman" w:cs="Times New Roman"/>
        </w:rPr>
        <w:sym w:font="Symbol" w:char="F06C"/>
      </w:r>
      <w:r w:rsidR="004B42D6" w:rsidRPr="00CE1657">
        <w:rPr>
          <w:rFonts w:ascii="Times New Roman" w:hAnsi="Times New Roman" w:cs="Times New Roman"/>
        </w:rPr>
        <w:t>)), b</w:t>
      </w:r>
      <w:r w:rsidR="004B42D6" w:rsidRPr="00CE1657">
        <w:rPr>
          <w:rFonts w:ascii="Times New Roman" w:hAnsi="Times New Roman" w:cs="Times New Roman"/>
          <w:vertAlign w:val="subscript"/>
        </w:rPr>
        <w:t>d</w:t>
      </w:r>
      <w:r w:rsidR="004B42D6" w:rsidRPr="00CE1657">
        <w:rPr>
          <w:rFonts w:ascii="Times New Roman" w:hAnsi="Times New Roman" w:cs="Times New Roman"/>
        </w:rPr>
        <w:t>(</w:t>
      </w:r>
      <w:r w:rsidR="004B42D6" w:rsidRPr="00CE1657">
        <w:rPr>
          <w:rFonts w:ascii="Times New Roman" w:hAnsi="Times New Roman" w:cs="Times New Roman"/>
        </w:rPr>
        <w:sym w:font="Symbol" w:char="F06C"/>
      </w:r>
      <w:r w:rsidR="004B42D6" w:rsidRPr="00CE1657">
        <w:rPr>
          <w:rFonts w:ascii="Times New Roman" w:hAnsi="Times New Roman" w:cs="Times New Roman"/>
        </w:rPr>
        <w:t>)), and CDOM (a</w:t>
      </w:r>
      <w:r w:rsidR="004B42D6" w:rsidRPr="00CE1657">
        <w:rPr>
          <w:rFonts w:ascii="Times New Roman" w:hAnsi="Times New Roman" w:cs="Times New Roman"/>
          <w:vertAlign w:val="subscript"/>
        </w:rPr>
        <w:t>CDOM</w:t>
      </w:r>
      <w:r w:rsidR="004B42D6" w:rsidRPr="00CE1657">
        <w:rPr>
          <w:rFonts w:ascii="Times New Roman" w:hAnsi="Times New Roman" w:cs="Times New Roman"/>
        </w:rPr>
        <w:t>(</w:t>
      </w:r>
      <w:r w:rsidR="004B42D6" w:rsidRPr="00CE1657">
        <w:rPr>
          <w:rFonts w:ascii="Times New Roman" w:hAnsi="Times New Roman" w:cs="Times New Roman"/>
        </w:rPr>
        <w:sym w:font="Symbol" w:char="F06C"/>
      </w:r>
      <w:r w:rsidR="004B42D6" w:rsidRPr="00CE1657">
        <w:rPr>
          <w:rFonts w:ascii="Times New Roman" w:hAnsi="Times New Roman" w:cs="Times New Roman"/>
        </w:rPr>
        <w:t>) or a</w:t>
      </w:r>
      <w:r w:rsidR="004B42D6" w:rsidRPr="00CE1657">
        <w:rPr>
          <w:rFonts w:ascii="Times New Roman" w:hAnsi="Times New Roman" w:cs="Times New Roman"/>
          <w:vertAlign w:val="subscript"/>
        </w:rPr>
        <w:t>g</w:t>
      </w:r>
      <w:r w:rsidR="004B42D6" w:rsidRPr="00CE1657">
        <w:rPr>
          <w:rFonts w:ascii="Times New Roman" w:hAnsi="Times New Roman" w:cs="Times New Roman"/>
        </w:rPr>
        <w:t>(</w:t>
      </w:r>
      <w:r w:rsidR="004B42D6" w:rsidRPr="00CE1657">
        <w:rPr>
          <w:rFonts w:ascii="Times New Roman" w:hAnsi="Times New Roman" w:cs="Times New Roman"/>
        </w:rPr>
        <w:sym w:font="Symbol" w:char="F06C"/>
      </w:r>
      <w:r w:rsidR="004B42D6" w:rsidRPr="00CE1657">
        <w:rPr>
          <w:rFonts w:ascii="Times New Roman" w:hAnsi="Times New Roman" w:cs="Times New Roman"/>
        </w:rPr>
        <w:t>)) (IOCCG, 2006)</w:t>
      </w:r>
      <w:r w:rsidR="00726D5A" w:rsidRPr="00CE1657">
        <w:rPr>
          <w:rFonts w:ascii="Times New Roman" w:hAnsi="Times New Roman" w:cs="Times New Roman"/>
        </w:rPr>
        <w:t>:</w:t>
      </w:r>
    </w:p>
    <w:p w14:paraId="219317D5" w14:textId="77777777" w:rsidR="004B42D6" w:rsidRPr="00CE1657" w:rsidRDefault="004B42D6" w:rsidP="00054C9A">
      <w:pPr>
        <w:spacing w:line="264" w:lineRule="auto"/>
        <w:rPr>
          <w:rFonts w:ascii="Times New Roman" w:hAnsi="Times New Roman" w:cs="Times New Roman"/>
        </w:rPr>
      </w:pPr>
    </w:p>
    <w:p w14:paraId="691FF86F" w14:textId="348D7756" w:rsidR="00726D5A" w:rsidRPr="00CE1657"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f</m:t>
                  </m:r>
                </m:num>
                <m:den>
                  <m:r>
                    <m:rPr>
                      <m:sty m:val="p"/>
                    </m:rPr>
                    <w:rPr>
                      <w:rFonts w:ascii="Cambria Math" w:hAnsi="Cambria Math" w:cs="Times New Roman"/>
                    </w:rPr>
                    <m:t>Q</m:t>
                  </m:r>
                </m:den>
              </m:f>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CDOM</m:t>
                      </m:r>
                    </m:sub>
                  </m:sSub>
                  <m:d>
                    <m:dPr>
                      <m:ctrlPr>
                        <w:rPr>
                          <w:rFonts w:ascii="Cambria Math" w:hAnsi="Cambria Math" w:cs="Times New Roman"/>
                        </w:rPr>
                      </m:ctrlPr>
                    </m:dPr>
                    <m:e>
                      <m:r>
                        <m:rPr>
                          <m:sty m:val="p"/>
                        </m:rPr>
                        <w:rPr>
                          <w:rFonts w:ascii="Cambria Math" w:hAnsi="Cambria Math" w:cs="Times New Roman"/>
                        </w:rPr>
                        <w:sym w:font="Symbol" w:char="F06C"/>
                      </m:r>
                    </m:e>
                  </m:d>
                </m:den>
              </m:f>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4</m:t>
                  </m:r>
                </m:e>
              </m:d>
            </m:e>
          </m:eqArr>
        </m:oMath>
      </m:oMathPara>
    </w:p>
    <w:p w14:paraId="52528D7C" w14:textId="77777777" w:rsidR="003805A7" w:rsidRPr="00CE1657" w:rsidRDefault="003805A7" w:rsidP="00054C9A">
      <w:pPr>
        <w:spacing w:line="264" w:lineRule="auto"/>
        <w:rPr>
          <w:rFonts w:ascii="Times New Roman" w:eastAsiaTheme="minorEastAsia" w:hAnsi="Times New Roman" w:cs="Times New Roman"/>
        </w:rPr>
      </w:pPr>
    </w:p>
    <w:p w14:paraId="7547C661" w14:textId="313B75D9" w:rsidR="00146889" w:rsidRPr="00CE1657" w:rsidRDefault="00CF131A" w:rsidP="00054C9A">
      <w:pPr>
        <w:spacing w:line="264" w:lineRule="auto"/>
        <w:ind w:firstLine="720"/>
        <w:rPr>
          <w:rFonts w:ascii="Times New Roman" w:hAnsi="Times New Roman" w:cs="Times New Roman"/>
        </w:rPr>
      </w:pPr>
      <w:r w:rsidRPr="00CE1657">
        <w:rPr>
          <w:rFonts w:ascii="Times New Roman" w:hAnsi="Times New Roman" w:cs="Times New Roman"/>
        </w:rPr>
        <w:t>In summary, pigment algorithms convert R</w:t>
      </w:r>
      <w:r w:rsidRPr="00CE1657">
        <w:rPr>
          <w:rFonts w:ascii="Times New Roman" w:hAnsi="Times New Roman" w:cs="Times New Roman"/>
          <w:vertAlign w:val="subscript"/>
        </w:rPr>
        <w:t>rs</w:t>
      </w:r>
      <w:r w:rsidRPr="00CE1657">
        <w:rPr>
          <w:rFonts w:ascii="Times New Roman" w:hAnsi="Times New Roman" w:cs="Times New Roman"/>
        </w:rPr>
        <w:t>(</w:t>
      </w:r>
      <w:r w:rsidRPr="00CE1657">
        <w:rPr>
          <w:rFonts w:ascii="Times New Roman" w:hAnsi="Times New Roman" w:cs="Times New Roman"/>
        </w:rPr>
        <w:sym w:font="Symbol" w:char="F06C"/>
      </w:r>
      <w:r w:rsidRPr="00CE1657">
        <w:rPr>
          <w:rFonts w:ascii="Times New Roman" w:hAnsi="Times New Roman" w:cs="Times New Roman"/>
        </w:rPr>
        <w:t xml:space="preserve">) measurements into geophysical variables like Chl concentration, essential for assessing marine ecosystem health. While </w:t>
      </w:r>
      <w:r w:rsidR="00BC6037">
        <w:rPr>
          <w:rFonts w:ascii="Times New Roman" w:hAnsi="Times New Roman" w:cs="Times New Roman"/>
        </w:rPr>
        <w:t>satellites</w:t>
      </w:r>
      <w:r w:rsidRPr="00CE1657">
        <w:rPr>
          <w:rFonts w:ascii="Times New Roman" w:hAnsi="Times New Roman" w:cs="Times New Roman"/>
        </w:rPr>
        <w:t xml:space="preserve"> capture primarily surface waters, potentially overlooking sub-surface biomass, two main algorithm types derive Chl from this reflectance: empirical and </w:t>
      </w:r>
      <w:r w:rsidR="003805A7" w:rsidRPr="00CE1657">
        <w:rPr>
          <w:rFonts w:ascii="Times New Roman" w:hAnsi="Times New Roman" w:cs="Times New Roman"/>
        </w:rPr>
        <w:t>semi-analytical algorithm</w:t>
      </w:r>
      <w:r w:rsidRPr="00CE1657">
        <w:rPr>
          <w:rFonts w:ascii="Times New Roman" w:hAnsi="Times New Roman" w:cs="Times New Roman"/>
        </w:rPr>
        <w:t xml:space="preserve">s. Empirical algorithms, like OC4, are based on the statistical relationship between reflectance and in-situ Chl observations, but they may struggle in </w:t>
      </w:r>
      <w:r w:rsidR="003805A7" w:rsidRPr="00CE1657">
        <w:rPr>
          <w:rFonts w:ascii="Times New Roman" w:hAnsi="Times New Roman" w:cs="Times New Roman"/>
        </w:rPr>
        <w:t xml:space="preserve">coastal waters due to complexities introduced by other constituents. Conversely, SAAs combine in-situ inherent optical properties databases with radiative transfer theories, providing insights into water’s total absorption and backscattering coefficients and a range of marine components.  </w:t>
      </w:r>
    </w:p>
    <w:p w14:paraId="2A2ACDA2" w14:textId="77777777" w:rsidR="003805A7" w:rsidRPr="00CE1657" w:rsidRDefault="003805A7" w:rsidP="003805A7">
      <w:pPr>
        <w:spacing w:line="264" w:lineRule="auto"/>
        <w:rPr>
          <w:rFonts w:ascii="Times New Roman" w:hAnsi="Times New Roman" w:cs="Times New Roman"/>
        </w:rPr>
      </w:pPr>
    </w:p>
    <w:p w14:paraId="30D37665" w14:textId="48D7DE76" w:rsidR="003805A7" w:rsidRPr="00CE1657" w:rsidRDefault="003805A7" w:rsidP="008B2BB2">
      <w:pPr>
        <w:pStyle w:val="Heading2"/>
        <w:rPr>
          <w:rFonts w:ascii="Times New Roman" w:hAnsi="Times New Roman" w:cs="Times New Roman"/>
        </w:rPr>
      </w:pPr>
      <w:bookmarkStart w:id="67" w:name="_Toc148560295"/>
      <w:bookmarkStart w:id="68" w:name="_Toc150156878"/>
      <w:r w:rsidRPr="00CE1657">
        <w:rPr>
          <w:rFonts w:ascii="Times New Roman" w:hAnsi="Times New Roman" w:cs="Times New Roman"/>
        </w:rPr>
        <w:t>Spatial Heterogeneity</w:t>
      </w:r>
      <w:bookmarkEnd w:id="67"/>
      <w:bookmarkEnd w:id="68"/>
    </w:p>
    <w:p w14:paraId="41BE29AB" w14:textId="267B7D36" w:rsidR="00264FDB" w:rsidRPr="00CE1657" w:rsidRDefault="006338A6" w:rsidP="005B08F5">
      <w:pPr>
        <w:spacing w:line="264" w:lineRule="auto"/>
        <w:ind w:firstLine="720"/>
        <w:rPr>
          <w:rFonts w:ascii="Times New Roman" w:hAnsi="Times New Roman" w:cs="Times New Roman"/>
        </w:rPr>
      </w:pPr>
      <w:r w:rsidRPr="00CE1657">
        <w:rPr>
          <w:rFonts w:ascii="Times New Roman" w:hAnsi="Times New Roman" w:cs="Times New Roman"/>
        </w:rPr>
        <w:t>M</w:t>
      </w:r>
      <w:r w:rsidR="006F724C" w:rsidRPr="00CE1657">
        <w:rPr>
          <w:rFonts w:ascii="Times New Roman" w:hAnsi="Times New Roman" w:cs="Times New Roman"/>
        </w:rPr>
        <w:t>arine ecosystems</w:t>
      </w:r>
      <w:r w:rsidRPr="00CE1657">
        <w:rPr>
          <w:rFonts w:ascii="Times New Roman" w:hAnsi="Times New Roman" w:cs="Times New Roman"/>
        </w:rPr>
        <w:t xml:space="preserve"> are significantly influenced by</w:t>
      </w:r>
      <w:r w:rsidR="006F724C" w:rsidRPr="00CE1657">
        <w:rPr>
          <w:rFonts w:ascii="Times New Roman" w:hAnsi="Times New Roman" w:cs="Times New Roman"/>
        </w:rPr>
        <w:t xml:space="preserve"> environmental heterogeneity</w:t>
      </w:r>
      <w:r w:rsidRPr="00CE1657">
        <w:rPr>
          <w:rFonts w:ascii="Times New Roman" w:hAnsi="Times New Roman" w:cs="Times New Roman"/>
        </w:rPr>
        <w:t xml:space="preserve">, </w:t>
      </w:r>
      <w:r w:rsidR="002A1D92" w:rsidRPr="00CE1657">
        <w:rPr>
          <w:rFonts w:ascii="Times New Roman" w:hAnsi="Times New Roman" w:cs="Times New Roman"/>
        </w:rPr>
        <w:t>impacting t</w:t>
      </w:r>
      <w:r w:rsidRPr="00CE1657">
        <w:rPr>
          <w:rFonts w:ascii="Times New Roman" w:hAnsi="Times New Roman" w:cs="Times New Roman"/>
        </w:rPr>
        <w:t>heir dynamics</w:t>
      </w:r>
      <w:r w:rsidR="002A1D92" w:rsidRPr="00CE1657">
        <w:rPr>
          <w:rFonts w:ascii="Times New Roman" w:hAnsi="Times New Roman" w:cs="Times New Roman"/>
        </w:rPr>
        <w:t xml:space="preserve"> across spatial scales ranging from </w:t>
      </w:r>
      <w:r w:rsidR="006F724C" w:rsidRPr="00CE1657">
        <w:rPr>
          <w:rFonts w:ascii="Times New Roman" w:hAnsi="Times New Roman" w:cs="Times New Roman"/>
        </w:rPr>
        <w:t xml:space="preserve">microhabitats to expansive </w:t>
      </w:r>
      <w:r w:rsidR="002A1D92" w:rsidRPr="00CE1657">
        <w:rPr>
          <w:rFonts w:ascii="Times New Roman" w:hAnsi="Times New Roman" w:cs="Times New Roman"/>
        </w:rPr>
        <w:t>regions</w:t>
      </w:r>
      <w:r w:rsidR="006F724C" w:rsidRPr="00CE1657">
        <w:rPr>
          <w:rFonts w:ascii="Times New Roman" w:hAnsi="Times New Roman" w:cs="Times New Roman"/>
        </w:rPr>
        <w:t xml:space="preserve">. </w:t>
      </w:r>
      <w:r w:rsidR="002A1D92" w:rsidRPr="00CE1657">
        <w:rPr>
          <w:rFonts w:ascii="Times New Roman" w:hAnsi="Times New Roman" w:cs="Times New Roman"/>
        </w:rPr>
        <w:t xml:space="preserve">A key determinant of this variability is the </w:t>
      </w:r>
      <w:r w:rsidRPr="00CE1657">
        <w:rPr>
          <w:rFonts w:ascii="Times New Roman" w:hAnsi="Times New Roman" w:cs="Times New Roman"/>
        </w:rPr>
        <w:t>distribution of</w:t>
      </w:r>
      <w:r w:rsidR="006F724C" w:rsidRPr="00CE1657">
        <w:rPr>
          <w:rFonts w:ascii="Times New Roman" w:hAnsi="Times New Roman" w:cs="Times New Roman"/>
        </w:rPr>
        <w:t xml:space="preserve"> planktonic microorganisms</w:t>
      </w:r>
      <w:r w:rsidRPr="00CE1657">
        <w:rPr>
          <w:rFonts w:ascii="Times New Roman" w:hAnsi="Times New Roman" w:cs="Times New Roman"/>
        </w:rPr>
        <w:t xml:space="preserve">, </w:t>
      </w:r>
      <w:r w:rsidR="002A1D92" w:rsidRPr="00CE1657">
        <w:rPr>
          <w:rFonts w:ascii="Times New Roman" w:hAnsi="Times New Roman" w:cs="Times New Roman"/>
        </w:rPr>
        <w:t>modulated</w:t>
      </w:r>
      <w:r w:rsidRPr="00CE1657">
        <w:rPr>
          <w:rFonts w:ascii="Times New Roman" w:hAnsi="Times New Roman" w:cs="Times New Roman"/>
        </w:rPr>
        <w:t xml:space="preserve"> by the </w:t>
      </w:r>
      <w:r w:rsidR="006F724C" w:rsidRPr="00CE1657">
        <w:rPr>
          <w:rFonts w:ascii="Times New Roman" w:hAnsi="Times New Roman" w:cs="Times New Roman"/>
        </w:rPr>
        <w:t xml:space="preserve">physical, chemical, and biological </w:t>
      </w:r>
      <w:r w:rsidR="002A1D92" w:rsidRPr="00CE1657">
        <w:rPr>
          <w:rFonts w:ascii="Times New Roman" w:hAnsi="Times New Roman" w:cs="Times New Roman"/>
        </w:rPr>
        <w:t>properties</w:t>
      </w:r>
      <w:r w:rsidR="006F724C" w:rsidRPr="00CE1657">
        <w:rPr>
          <w:rFonts w:ascii="Times New Roman" w:hAnsi="Times New Roman" w:cs="Times New Roman"/>
        </w:rPr>
        <w:t xml:space="preserve"> of the</w:t>
      </w:r>
      <w:r w:rsidR="002A1D92" w:rsidRPr="00CE1657">
        <w:rPr>
          <w:rFonts w:ascii="Times New Roman" w:hAnsi="Times New Roman" w:cs="Times New Roman"/>
        </w:rPr>
        <w:t xml:space="preserve"> surrounding</w:t>
      </w:r>
      <w:r w:rsidR="006F724C" w:rsidRPr="00CE1657">
        <w:rPr>
          <w:rFonts w:ascii="Times New Roman" w:hAnsi="Times New Roman" w:cs="Times New Roman"/>
        </w:rPr>
        <w:t xml:space="preserve"> fluid medium</w:t>
      </w:r>
      <w:r w:rsidRPr="00CE1657">
        <w:rPr>
          <w:rFonts w:ascii="Times New Roman" w:hAnsi="Times New Roman" w:cs="Times New Roman"/>
        </w:rPr>
        <w:t xml:space="preserve"> </w:t>
      </w:r>
      <w:r w:rsidR="00F75C02" w:rsidRPr="00CE1657">
        <w:rPr>
          <w:rFonts w:ascii="Times New Roman" w:hAnsi="Times New Roman" w:cs="Times New Roman"/>
        </w:rPr>
        <w:t>(</w:t>
      </w:r>
      <w:r w:rsidR="005B08F5" w:rsidRPr="00CE1657">
        <w:rPr>
          <w:rFonts w:ascii="Times New Roman" w:hAnsi="Times New Roman" w:cs="Times New Roman"/>
        </w:rPr>
        <w:t xml:space="preserve">Sverdrup, </w:t>
      </w:r>
      <w:r w:rsidR="005B08F5" w:rsidRPr="00CE1657">
        <w:rPr>
          <w:rFonts w:ascii="Times New Roman" w:hAnsi="Times New Roman" w:cs="Times New Roman"/>
        </w:rPr>
        <w:lastRenderedPageBreak/>
        <w:t xml:space="preserve">1953; </w:t>
      </w:r>
      <w:r w:rsidR="00F75C02" w:rsidRPr="00CE1657">
        <w:rPr>
          <w:rFonts w:ascii="Times New Roman" w:hAnsi="Times New Roman" w:cs="Times New Roman"/>
        </w:rPr>
        <w:t>Neill, 1994</w:t>
      </w:r>
      <w:r w:rsidR="005B08F5" w:rsidRPr="00CE1657">
        <w:rPr>
          <w:rFonts w:ascii="Times New Roman" w:hAnsi="Times New Roman" w:cs="Times New Roman"/>
        </w:rPr>
        <w:t>; Siegel et al., 2002</w:t>
      </w:r>
      <w:r w:rsidR="00F75C02" w:rsidRPr="00CE1657">
        <w:rPr>
          <w:rFonts w:ascii="Times New Roman" w:hAnsi="Times New Roman" w:cs="Times New Roman"/>
        </w:rPr>
        <w:t>)</w:t>
      </w:r>
      <w:r w:rsidR="006F724C" w:rsidRPr="00CE1657">
        <w:rPr>
          <w:rFonts w:ascii="Times New Roman" w:hAnsi="Times New Roman" w:cs="Times New Roman"/>
        </w:rPr>
        <w:t xml:space="preserve">. </w:t>
      </w:r>
      <w:r w:rsidR="002A1D92" w:rsidRPr="00CE1657">
        <w:rPr>
          <w:rFonts w:ascii="Times New Roman" w:hAnsi="Times New Roman" w:cs="Times New Roman"/>
        </w:rPr>
        <w:t>On</w:t>
      </w:r>
      <w:r w:rsidRPr="00CE1657">
        <w:rPr>
          <w:rFonts w:ascii="Times New Roman" w:hAnsi="Times New Roman" w:cs="Times New Roman"/>
        </w:rPr>
        <w:t xml:space="preserve"> smaller scales,</w:t>
      </w:r>
      <w:r w:rsidR="006F724C" w:rsidRPr="00CE1657">
        <w:rPr>
          <w:rFonts w:ascii="Times New Roman" w:hAnsi="Times New Roman" w:cs="Times New Roman"/>
        </w:rPr>
        <w:t xml:space="preserve"> vertical stratification </w:t>
      </w:r>
      <w:r w:rsidR="002A1D92" w:rsidRPr="00CE1657">
        <w:rPr>
          <w:rFonts w:ascii="Times New Roman" w:hAnsi="Times New Roman" w:cs="Times New Roman"/>
        </w:rPr>
        <w:t>in</w:t>
      </w:r>
      <w:r w:rsidR="006F724C" w:rsidRPr="00CE1657">
        <w:rPr>
          <w:rFonts w:ascii="Times New Roman" w:hAnsi="Times New Roman" w:cs="Times New Roman"/>
        </w:rPr>
        <w:t xml:space="preserve"> aquatic systems</w:t>
      </w:r>
      <w:r w:rsidR="002A1D92" w:rsidRPr="00CE1657">
        <w:rPr>
          <w:rFonts w:ascii="Times New Roman" w:hAnsi="Times New Roman" w:cs="Times New Roman"/>
        </w:rPr>
        <w:t xml:space="preserve"> arises</w:t>
      </w:r>
      <w:r w:rsidR="006F724C" w:rsidRPr="00CE1657">
        <w:rPr>
          <w:rFonts w:ascii="Times New Roman" w:hAnsi="Times New Roman" w:cs="Times New Roman"/>
        </w:rPr>
        <w:t xml:space="preserve"> </w:t>
      </w:r>
      <w:r w:rsidRPr="00CE1657">
        <w:rPr>
          <w:rFonts w:ascii="Times New Roman" w:hAnsi="Times New Roman" w:cs="Times New Roman"/>
        </w:rPr>
        <w:t>from</w:t>
      </w:r>
      <w:r w:rsidR="006F724C" w:rsidRPr="00CE1657">
        <w:rPr>
          <w:rFonts w:ascii="Times New Roman" w:hAnsi="Times New Roman" w:cs="Times New Roman"/>
        </w:rPr>
        <w:t xml:space="preserve"> physical </w:t>
      </w:r>
      <w:r w:rsidR="002A1D92" w:rsidRPr="00CE1657">
        <w:rPr>
          <w:rFonts w:ascii="Times New Roman" w:hAnsi="Times New Roman" w:cs="Times New Roman"/>
        </w:rPr>
        <w:t>factors</w:t>
      </w:r>
      <w:r w:rsidRPr="00CE1657">
        <w:rPr>
          <w:rFonts w:ascii="Times New Roman" w:hAnsi="Times New Roman" w:cs="Times New Roman"/>
        </w:rPr>
        <w:t xml:space="preserve"> </w:t>
      </w:r>
      <w:r w:rsidR="002A1D92" w:rsidRPr="00CE1657">
        <w:rPr>
          <w:rFonts w:ascii="Times New Roman" w:hAnsi="Times New Roman" w:cs="Times New Roman"/>
        </w:rPr>
        <w:t>such as</w:t>
      </w:r>
      <w:r w:rsidRPr="00CE1657">
        <w:rPr>
          <w:rFonts w:ascii="Times New Roman" w:hAnsi="Times New Roman" w:cs="Times New Roman"/>
        </w:rPr>
        <w:t xml:space="preserve"> turbulent mixing, </w:t>
      </w:r>
      <w:r w:rsidR="006F724C" w:rsidRPr="00CE1657">
        <w:rPr>
          <w:rFonts w:ascii="Times New Roman" w:hAnsi="Times New Roman" w:cs="Times New Roman"/>
        </w:rPr>
        <w:t xml:space="preserve">thermal </w:t>
      </w:r>
      <w:r w:rsidR="002A1D92" w:rsidRPr="00CE1657">
        <w:rPr>
          <w:rFonts w:ascii="Times New Roman" w:hAnsi="Times New Roman" w:cs="Times New Roman"/>
        </w:rPr>
        <w:t>gradients</w:t>
      </w:r>
      <w:r w:rsidR="006F724C" w:rsidRPr="00CE1657">
        <w:rPr>
          <w:rFonts w:ascii="Times New Roman" w:hAnsi="Times New Roman" w:cs="Times New Roman"/>
        </w:rPr>
        <w:t xml:space="preserve">, light penetration, and nutrient </w:t>
      </w:r>
      <w:r w:rsidR="002A1D92" w:rsidRPr="00CE1657">
        <w:rPr>
          <w:rFonts w:ascii="Times New Roman" w:hAnsi="Times New Roman" w:cs="Times New Roman"/>
        </w:rPr>
        <w:t>dispersion</w:t>
      </w:r>
      <w:r w:rsidR="006F724C" w:rsidRPr="00CE1657">
        <w:rPr>
          <w:rFonts w:ascii="Times New Roman" w:hAnsi="Times New Roman" w:cs="Times New Roman"/>
        </w:rPr>
        <w:t xml:space="preserve">, as well as biological </w:t>
      </w:r>
      <w:r w:rsidR="002A1D92" w:rsidRPr="00CE1657">
        <w:rPr>
          <w:rFonts w:ascii="Times New Roman" w:hAnsi="Times New Roman" w:cs="Times New Roman"/>
        </w:rPr>
        <w:t>factors</w:t>
      </w:r>
      <w:r w:rsidRPr="00CE1657">
        <w:rPr>
          <w:rFonts w:ascii="Times New Roman" w:hAnsi="Times New Roman" w:cs="Times New Roman"/>
        </w:rPr>
        <w:t xml:space="preserve"> </w:t>
      </w:r>
      <w:r w:rsidR="002A1D92" w:rsidRPr="00CE1657">
        <w:rPr>
          <w:rFonts w:ascii="Times New Roman" w:hAnsi="Times New Roman" w:cs="Times New Roman"/>
        </w:rPr>
        <w:t>like</w:t>
      </w:r>
      <w:r w:rsidR="006F724C" w:rsidRPr="00CE1657">
        <w:rPr>
          <w:rFonts w:ascii="Times New Roman" w:hAnsi="Times New Roman" w:cs="Times New Roman"/>
        </w:rPr>
        <w:t xml:space="preserve"> depth-stratified zooplankton grazing</w:t>
      </w:r>
      <w:r w:rsidR="00397D0F" w:rsidRPr="00CE1657">
        <w:rPr>
          <w:rFonts w:ascii="Times New Roman" w:hAnsi="Times New Roman" w:cs="Times New Roman"/>
        </w:rPr>
        <w:t xml:space="preserve"> (</w:t>
      </w:r>
      <w:r w:rsidR="00466557" w:rsidRPr="00CE1657">
        <w:rPr>
          <w:rFonts w:ascii="Times New Roman" w:hAnsi="Times New Roman" w:cs="Times New Roman"/>
        </w:rPr>
        <w:t xml:space="preserve">Pingree et al., 1976; </w:t>
      </w:r>
      <w:r w:rsidR="00397D0F" w:rsidRPr="00CE1657">
        <w:rPr>
          <w:rFonts w:ascii="Times New Roman" w:hAnsi="Times New Roman" w:cs="Times New Roman"/>
        </w:rPr>
        <w:t>Seymour et al., 2004)</w:t>
      </w:r>
      <w:r w:rsidR="006F724C" w:rsidRPr="00CE1657">
        <w:rPr>
          <w:rFonts w:ascii="Times New Roman" w:hAnsi="Times New Roman" w:cs="Times New Roman"/>
        </w:rPr>
        <w:t>.</w:t>
      </w:r>
      <w:r w:rsidR="005B08F5" w:rsidRPr="00CE1657">
        <w:rPr>
          <w:rFonts w:ascii="Times New Roman" w:hAnsi="Times New Roman" w:cs="Times New Roman"/>
        </w:rPr>
        <w:t xml:space="preserve"> </w:t>
      </w:r>
      <w:r w:rsidR="002A1D92" w:rsidRPr="00CE1657">
        <w:rPr>
          <w:rFonts w:ascii="Times New Roman" w:hAnsi="Times New Roman" w:cs="Times New Roman"/>
        </w:rPr>
        <w:t>L</w:t>
      </w:r>
      <w:r w:rsidR="005B08F5" w:rsidRPr="00CE1657">
        <w:rPr>
          <w:rFonts w:ascii="Times New Roman" w:hAnsi="Times New Roman" w:cs="Times New Roman"/>
        </w:rPr>
        <w:t xml:space="preserve">arger organisms like zooplankton </w:t>
      </w:r>
      <w:r w:rsidR="002A1D92" w:rsidRPr="00CE1657">
        <w:rPr>
          <w:rFonts w:ascii="Times New Roman" w:hAnsi="Times New Roman" w:cs="Times New Roman"/>
        </w:rPr>
        <w:t xml:space="preserve">respond to medium to large-scale </w:t>
      </w:r>
      <w:r w:rsidR="005B08F5" w:rsidRPr="00CE1657">
        <w:rPr>
          <w:rFonts w:ascii="Times New Roman" w:hAnsi="Times New Roman" w:cs="Times New Roman"/>
        </w:rPr>
        <w:t>spatial heterogeneity</w:t>
      </w:r>
      <w:r w:rsidR="002A1D92" w:rsidRPr="00CE1657">
        <w:rPr>
          <w:rFonts w:ascii="Times New Roman" w:hAnsi="Times New Roman" w:cs="Times New Roman"/>
        </w:rPr>
        <w:t>, navigating due to</w:t>
      </w:r>
      <w:r w:rsidR="005B08F5" w:rsidRPr="00CE1657">
        <w:rPr>
          <w:rFonts w:ascii="Times New Roman" w:hAnsi="Times New Roman" w:cs="Times New Roman"/>
        </w:rPr>
        <w:t xml:space="preserve"> food concentration gradients and predation </w:t>
      </w:r>
      <w:r w:rsidR="002A1D92" w:rsidRPr="00CE1657">
        <w:rPr>
          <w:rFonts w:ascii="Times New Roman" w:hAnsi="Times New Roman" w:cs="Times New Roman"/>
        </w:rPr>
        <w:t>threats</w:t>
      </w:r>
      <w:r w:rsidR="005B08F5" w:rsidRPr="00CE1657">
        <w:rPr>
          <w:rFonts w:ascii="Times New Roman" w:hAnsi="Times New Roman" w:cs="Times New Roman"/>
        </w:rPr>
        <w:t xml:space="preserve"> (Masson et al., 2004). This spatial heterogeneity </w:t>
      </w:r>
      <w:r w:rsidR="002A1D92" w:rsidRPr="00CE1657">
        <w:rPr>
          <w:rFonts w:ascii="Times New Roman" w:hAnsi="Times New Roman" w:cs="Times New Roman"/>
        </w:rPr>
        <w:t>profoundly impacts</w:t>
      </w:r>
      <w:r w:rsidR="005B08F5" w:rsidRPr="00CE1657">
        <w:rPr>
          <w:rFonts w:ascii="Times New Roman" w:hAnsi="Times New Roman" w:cs="Times New Roman"/>
        </w:rPr>
        <w:t xml:space="preserve"> population dynamics, community </w:t>
      </w:r>
      <w:r w:rsidR="002A1D92" w:rsidRPr="00CE1657">
        <w:rPr>
          <w:rFonts w:ascii="Times New Roman" w:hAnsi="Times New Roman" w:cs="Times New Roman"/>
        </w:rPr>
        <w:t>assemblages</w:t>
      </w:r>
      <w:r w:rsidR="005B08F5" w:rsidRPr="00CE1657">
        <w:rPr>
          <w:rFonts w:ascii="Times New Roman" w:hAnsi="Times New Roman" w:cs="Times New Roman"/>
        </w:rPr>
        <w:t xml:space="preserve">, and overall ecosystem stability (Mehner et al., 2005). </w:t>
      </w:r>
      <w:r w:rsidR="002A1D92" w:rsidRPr="00CE1657">
        <w:rPr>
          <w:rFonts w:ascii="Times New Roman" w:hAnsi="Times New Roman" w:cs="Times New Roman"/>
        </w:rPr>
        <w:t>Additional complexities arise in coastal waters, where</w:t>
      </w:r>
      <w:r w:rsidR="00264FDB" w:rsidRPr="00CE1657">
        <w:rPr>
          <w:rFonts w:ascii="Times New Roman" w:hAnsi="Times New Roman" w:cs="Times New Roman"/>
        </w:rPr>
        <w:t xml:space="preserve"> river</w:t>
      </w:r>
      <w:r w:rsidR="002A1D92" w:rsidRPr="00CE1657">
        <w:rPr>
          <w:rFonts w:ascii="Times New Roman" w:hAnsi="Times New Roman" w:cs="Times New Roman"/>
        </w:rPr>
        <w:t xml:space="preserve"> discharge and </w:t>
      </w:r>
      <w:r w:rsidR="00264FDB" w:rsidRPr="00CE1657">
        <w:rPr>
          <w:rFonts w:ascii="Times New Roman" w:hAnsi="Times New Roman" w:cs="Times New Roman"/>
        </w:rPr>
        <w:t>bathymetr</w:t>
      </w:r>
      <w:r w:rsidR="002A1D92" w:rsidRPr="00CE1657">
        <w:rPr>
          <w:rFonts w:ascii="Times New Roman" w:hAnsi="Times New Roman" w:cs="Times New Roman"/>
        </w:rPr>
        <w:t>y</w:t>
      </w:r>
      <w:r w:rsidR="00264FDB" w:rsidRPr="00CE1657">
        <w:rPr>
          <w:rFonts w:ascii="Times New Roman" w:hAnsi="Times New Roman" w:cs="Times New Roman"/>
        </w:rPr>
        <w:t xml:space="preserve"> gradients can </w:t>
      </w:r>
      <w:r w:rsidR="002A1D92" w:rsidRPr="00CE1657">
        <w:rPr>
          <w:rFonts w:ascii="Times New Roman" w:hAnsi="Times New Roman" w:cs="Times New Roman"/>
        </w:rPr>
        <w:t>amplify</w:t>
      </w:r>
      <w:r w:rsidR="00264FDB" w:rsidRPr="00CE1657">
        <w:rPr>
          <w:rFonts w:ascii="Times New Roman" w:hAnsi="Times New Roman" w:cs="Times New Roman"/>
        </w:rPr>
        <w:t xml:space="preserve"> habitat heterogeneity, leading to </w:t>
      </w:r>
      <w:r w:rsidR="002A1D92" w:rsidRPr="00CE1657">
        <w:rPr>
          <w:rFonts w:ascii="Times New Roman" w:hAnsi="Times New Roman" w:cs="Times New Roman"/>
        </w:rPr>
        <w:t xml:space="preserve">algal </w:t>
      </w:r>
      <w:r w:rsidR="00264FDB" w:rsidRPr="00CE1657">
        <w:rPr>
          <w:rFonts w:ascii="Times New Roman" w:hAnsi="Times New Roman" w:cs="Times New Roman"/>
        </w:rPr>
        <w:t>bloom variability (</w:t>
      </w:r>
      <w:r w:rsidR="005B08F5" w:rsidRPr="00CE1657">
        <w:rPr>
          <w:rFonts w:ascii="Times New Roman" w:hAnsi="Times New Roman" w:cs="Times New Roman"/>
        </w:rPr>
        <w:t>Rabalais et al.,1996).</w:t>
      </w:r>
    </w:p>
    <w:p w14:paraId="124A37D6" w14:textId="2A1AACCE" w:rsidR="0001110A" w:rsidRPr="00CE1657" w:rsidRDefault="002A1D92" w:rsidP="002A1D92">
      <w:pPr>
        <w:spacing w:line="264" w:lineRule="auto"/>
        <w:ind w:firstLine="720"/>
        <w:rPr>
          <w:rFonts w:ascii="Times New Roman" w:hAnsi="Times New Roman" w:cs="Times New Roman"/>
        </w:rPr>
      </w:pPr>
      <w:r w:rsidRPr="00CE1657">
        <w:rPr>
          <w:rFonts w:ascii="Times New Roman" w:hAnsi="Times New Roman" w:cs="Times New Roman"/>
        </w:rPr>
        <w:t>Understanding the</w:t>
      </w:r>
      <w:r w:rsidR="0001110A" w:rsidRPr="00CE1657">
        <w:rPr>
          <w:rFonts w:ascii="Times New Roman" w:hAnsi="Times New Roman" w:cs="Times New Roman"/>
        </w:rPr>
        <w:t xml:space="preserve"> vertical distribution of algal biomass becomes paramount</w:t>
      </w:r>
      <w:r w:rsidRPr="00CE1657">
        <w:rPr>
          <w:rFonts w:ascii="Times New Roman" w:hAnsi="Times New Roman" w:cs="Times New Roman"/>
        </w:rPr>
        <w:t>, given its direct association with ecological dynamics.</w:t>
      </w:r>
      <w:r w:rsidR="0001110A" w:rsidRPr="00CE1657">
        <w:rPr>
          <w:rFonts w:ascii="Times New Roman" w:hAnsi="Times New Roman" w:cs="Times New Roman"/>
        </w:rPr>
        <w:t xml:space="preserve"> The vertical movement of algae </w:t>
      </w:r>
      <w:r w:rsidRPr="00CE1657">
        <w:rPr>
          <w:rFonts w:ascii="Times New Roman" w:hAnsi="Times New Roman" w:cs="Times New Roman"/>
        </w:rPr>
        <w:t xml:space="preserve">significantly </w:t>
      </w:r>
      <w:r w:rsidR="00BC6037">
        <w:rPr>
          <w:rFonts w:ascii="Times New Roman" w:hAnsi="Times New Roman" w:cs="Times New Roman"/>
        </w:rPr>
        <w:t>influences</w:t>
      </w:r>
      <w:r w:rsidRPr="00CE1657">
        <w:rPr>
          <w:rFonts w:ascii="Times New Roman" w:hAnsi="Times New Roman" w:cs="Times New Roman"/>
        </w:rPr>
        <w:t xml:space="preserve"> </w:t>
      </w:r>
      <w:r w:rsidR="0001110A" w:rsidRPr="00CE1657">
        <w:rPr>
          <w:rFonts w:ascii="Times New Roman" w:hAnsi="Times New Roman" w:cs="Times New Roman"/>
        </w:rPr>
        <w:t xml:space="preserve">surface chlorophyll a (Chl-a) concentrations, </w:t>
      </w:r>
      <w:r w:rsidRPr="00CE1657">
        <w:rPr>
          <w:rFonts w:ascii="Times New Roman" w:hAnsi="Times New Roman" w:cs="Times New Roman"/>
        </w:rPr>
        <w:t xml:space="preserve">underscoring that surface-only assessments can sometimes misrepresent the true biomass dynamics </w:t>
      </w:r>
      <w:r w:rsidR="0001110A" w:rsidRPr="00CE1657">
        <w:rPr>
          <w:rFonts w:ascii="Times New Roman" w:hAnsi="Times New Roman" w:cs="Times New Roman"/>
        </w:rPr>
        <w:t>(</w:t>
      </w:r>
      <w:r w:rsidR="00C2218E" w:rsidRPr="00CE1657">
        <w:rPr>
          <w:rFonts w:ascii="Times New Roman" w:hAnsi="Times New Roman" w:cs="Times New Roman"/>
        </w:rPr>
        <w:t>Cao et al., 2006; Lee et al., 2012)</w:t>
      </w:r>
      <w:r w:rsidR="0001110A" w:rsidRPr="00CE1657">
        <w:rPr>
          <w:rFonts w:ascii="Times New Roman" w:hAnsi="Times New Roman" w:cs="Times New Roman"/>
        </w:rPr>
        <w:t xml:space="preserve">. Traditional </w:t>
      </w:r>
      <w:r w:rsidRPr="00CE1657">
        <w:rPr>
          <w:rFonts w:ascii="Times New Roman" w:hAnsi="Times New Roman" w:cs="Times New Roman"/>
        </w:rPr>
        <w:t>assessment techniques</w:t>
      </w:r>
      <w:r w:rsidR="0001110A" w:rsidRPr="00CE1657">
        <w:rPr>
          <w:rFonts w:ascii="Times New Roman" w:hAnsi="Times New Roman" w:cs="Times New Roman"/>
        </w:rPr>
        <w:t xml:space="preserve">, </w:t>
      </w:r>
      <w:r w:rsidRPr="00CE1657">
        <w:rPr>
          <w:rFonts w:ascii="Times New Roman" w:hAnsi="Times New Roman" w:cs="Times New Roman"/>
        </w:rPr>
        <w:t>like associating</w:t>
      </w:r>
      <w:r w:rsidR="0001110A" w:rsidRPr="00CE1657">
        <w:rPr>
          <w:rFonts w:ascii="Times New Roman" w:hAnsi="Times New Roman" w:cs="Times New Roman"/>
        </w:rPr>
        <w:t xml:space="preserve"> surface Chl-a concentrations </w:t>
      </w:r>
      <w:r w:rsidRPr="00CE1657">
        <w:rPr>
          <w:rFonts w:ascii="Times New Roman" w:hAnsi="Times New Roman" w:cs="Times New Roman"/>
        </w:rPr>
        <w:t>with water</w:t>
      </w:r>
      <w:r w:rsidR="00B2174E" w:rsidRPr="00CE1657">
        <w:rPr>
          <w:rFonts w:ascii="Times New Roman" w:hAnsi="Times New Roman" w:cs="Times New Roman"/>
        </w:rPr>
        <w:t xml:space="preserve"> column-wide </w:t>
      </w:r>
      <w:r w:rsidR="0001110A" w:rsidRPr="00CE1657">
        <w:rPr>
          <w:rFonts w:ascii="Times New Roman" w:hAnsi="Times New Roman" w:cs="Times New Roman"/>
        </w:rPr>
        <w:t>phytoplankton biomass</w:t>
      </w:r>
      <w:r w:rsidR="00B2174E" w:rsidRPr="00CE1657">
        <w:rPr>
          <w:rFonts w:ascii="Times New Roman" w:hAnsi="Times New Roman" w:cs="Times New Roman"/>
        </w:rPr>
        <w:t xml:space="preserve"> or adopting the Gaussian vertical profile approach, may oversimplify the intricate nature of coastal ecosystems</w:t>
      </w:r>
      <w:r w:rsidR="00C2218E" w:rsidRPr="00CE1657">
        <w:rPr>
          <w:rFonts w:ascii="Times New Roman" w:hAnsi="Times New Roman" w:cs="Times New Roman"/>
        </w:rPr>
        <w:t xml:space="preserve"> (Shi et al., 2014)</w:t>
      </w:r>
      <w:r w:rsidR="0001110A" w:rsidRPr="00CE1657">
        <w:rPr>
          <w:rFonts w:ascii="Times New Roman" w:hAnsi="Times New Roman" w:cs="Times New Roman"/>
        </w:rPr>
        <w:t xml:space="preserve">. </w:t>
      </w:r>
      <w:r w:rsidR="00B2174E" w:rsidRPr="00CE1657">
        <w:rPr>
          <w:rFonts w:ascii="Times New Roman" w:hAnsi="Times New Roman" w:cs="Times New Roman"/>
        </w:rPr>
        <w:t>The</w:t>
      </w:r>
      <w:r w:rsidR="0001110A" w:rsidRPr="00CE1657">
        <w:rPr>
          <w:rFonts w:ascii="Times New Roman" w:hAnsi="Times New Roman" w:cs="Times New Roman"/>
        </w:rPr>
        <w:t xml:space="preserve"> vertical inhomogeneity of phytoplankton </w:t>
      </w:r>
      <w:r w:rsidR="00B2174E" w:rsidRPr="00CE1657">
        <w:rPr>
          <w:rFonts w:ascii="Times New Roman" w:hAnsi="Times New Roman" w:cs="Times New Roman"/>
        </w:rPr>
        <w:t>complicates</w:t>
      </w:r>
      <w:r w:rsidR="0001110A" w:rsidRPr="00CE1657">
        <w:rPr>
          <w:rFonts w:ascii="Times New Roman" w:hAnsi="Times New Roman" w:cs="Times New Roman"/>
        </w:rPr>
        <w:t xml:space="preserve"> Chl-a</w:t>
      </w:r>
      <w:r w:rsidR="00B2174E" w:rsidRPr="00CE1657">
        <w:rPr>
          <w:rFonts w:ascii="Times New Roman" w:hAnsi="Times New Roman" w:cs="Times New Roman"/>
        </w:rPr>
        <w:t xml:space="preserve"> analysis and depth-specific modeling </w:t>
      </w:r>
      <w:r w:rsidR="0001110A" w:rsidRPr="00CE1657">
        <w:rPr>
          <w:rFonts w:ascii="Times New Roman" w:hAnsi="Times New Roman" w:cs="Times New Roman"/>
        </w:rPr>
        <w:t xml:space="preserve"> </w:t>
      </w:r>
      <w:r w:rsidR="00C2218E" w:rsidRPr="00CE1657">
        <w:rPr>
          <w:rFonts w:ascii="Times New Roman" w:hAnsi="Times New Roman" w:cs="Times New Roman"/>
        </w:rPr>
        <w:t>(</w:t>
      </w:r>
      <w:r w:rsidR="00042FB6" w:rsidRPr="00CE1657">
        <w:rPr>
          <w:rFonts w:ascii="Times New Roman" w:hAnsi="Times New Roman" w:cs="Times New Roman"/>
        </w:rPr>
        <w:t xml:space="preserve">Silulwane et al., 2001; </w:t>
      </w:r>
      <w:r w:rsidR="00C2218E" w:rsidRPr="00CE1657">
        <w:rPr>
          <w:rFonts w:ascii="Times New Roman" w:hAnsi="Times New Roman" w:cs="Times New Roman"/>
        </w:rPr>
        <w:t>Xue et al., 2017</w:t>
      </w:r>
      <w:r w:rsidR="00042FB6" w:rsidRPr="00CE1657">
        <w:rPr>
          <w:rFonts w:ascii="Times New Roman" w:hAnsi="Times New Roman" w:cs="Times New Roman"/>
        </w:rPr>
        <w:t>)</w:t>
      </w:r>
      <w:r w:rsidR="0001110A" w:rsidRPr="00CE1657">
        <w:rPr>
          <w:rFonts w:ascii="Times New Roman" w:hAnsi="Times New Roman" w:cs="Times New Roman"/>
        </w:rPr>
        <w:t xml:space="preserve">. </w:t>
      </w:r>
      <w:r w:rsidR="00B2174E" w:rsidRPr="00CE1657">
        <w:rPr>
          <w:rFonts w:ascii="Times New Roman" w:hAnsi="Times New Roman" w:cs="Times New Roman"/>
        </w:rPr>
        <w:t>This calls for the evolution of strategies to accurately quantify algal biomass across vertical tiers. A</w:t>
      </w:r>
      <w:r w:rsidR="00042FB6" w:rsidRPr="00CE1657">
        <w:rPr>
          <w:rFonts w:ascii="Times New Roman" w:hAnsi="Times New Roman" w:cs="Times New Roman"/>
        </w:rPr>
        <w:t>dvance</w:t>
      </w:r>
      <w:r w:rsidR="00B2174E" w:rsidRPr="00CE1657">
        <w:rPr>
          <w:rFonts w:ascii="Times New Roman" w:hAnsi="Times New Roman" w:cs="Times New Roman"/>
        </w:rPr>
        <w:t xml:space="preserve">d </w:t>
      </w:r>
      <w:r w:rsidR="0001110A" w:rsidRPr="00CE1657">
        <w:rPr>
          <w:rFonts w:ascii="Times New Roman" w:hAnsi="Times New Roman" w:cs="Times New Roman"/>
        </w:rPr>
        <w:t xml:space="preserve">remote </w:t>
      </w:r>
      <w:r w:rsidR="00B2174E" w:rsidRPr="00CE1657">
        <w:rPr>
          <w:rFonts w:ascii="Times New Roman" w:hAnsi="Times New Roman" w:cs="Times New Roman"/>
        </w:rPr>
        <w:t xml:space="preserve">sensing techniques, which </w:t>
      </w:r>
      <w:r w:rsidR="0001110A" w:rsidRPr="00CE1657">
        <w:rPr>
          <w:rFonts w:ascii="Times New Roman" w:hAnsi="Times New Roman" w:cs="Times New Roman"/>
        </w:rPr>
        <w:t xml:space="preserve">segment the water column based on the euphotic zones, </w:t>
      </w:r>
      <w:r w:rsidR="00B2174E" w:rsidRPr="00CE1657">
        <w:rPr>
          <w:rFonts w:ascii="Times New Roman" w:hAnsi="Times New Roman" w:cs="Times New Roman"/>
        </w:rPr>
        <w:t xml:space="preserve">hold promise in addressing these challenges, ensuring </w:t>
      </w:r>
      <w:r w:rsidR="0001110A" w:rsidRPr="00CE1657">
        <w:rPr>
          <w:rFonts w:ascii="Times New Roman" w:hAnsi="Times New Roman" w:cs="Times New Roman"/>
        </w:rPr>
        <w:t xml:space="preserve">a comprehensive understanding of </w:t>
      </w:r>
      <w:r w:rsidR="00BC6037">
        <w:rPr>
          <w:rFonts w:ascii="Times New Roman" w:hAnsi="Times New Roman" w:cs="Times New Roman"/>
        </w:rPr>
        <w:t xml:space="preserve">the </w:t>
      </w:r>
      <w:r w:rsidR="0001110A" w:rsidRPr="00CE1657">
        <w:rPr>
          <w:rFonts w:ascii="Times New Roman" w:hAnsi="Times New Roman" w:cs="Times New Roman"/>
        </w:rPr>
        <w:t>spatial and temporal distribution of algal biomass systems</w:t>
      </w:r>
      <w:r w:rsidR="00042FB6" w:rsidRPr="00CE1657">
        <w:rPr>
          <w:rFonts w:ascii="Times New Roman" w:hAnsi="Times New Roman" w:cs="Times New Roman"/>
        </w:rPr>
        <w:t xml:space="preserve"> (Mobley and Sundman, 2008)</w:t>
      </w:r>
      <w:r w:rsidR="0001110A" w:rsidRPr="00CE1657">
        <w:rPr>
          <w:rFonts w:ascii="Times New Roman" w:hAnsi="Times New Roman" w:cs="Times New Roman"/>
        </w:rPr>
        <w:t>.</w:t>
      </w:r>
    </w:p>
    <w:p w14:paraId="7956A142" w14:textId="77777777" w:rsidR="00E04DFC" w:rsidRPr="00CE1657" w:rsidRDefault="00E04DFC" w:rsidP="002A1D92">
      <w:pPr>
        <w:spacing w:line="264" w:lineRule="auto"/>
        <w:ind w:firstLine="720"/>
        <w:rPr>
          <w:rFonts w:ascii="Times New Roman" w:hAnsi="Times New Roman" w:cs="Times New Roman"/>
        </w:rPr>
      </w:pPr>
    </w:p>
    <w:p w14:paraId="28F64649" w14:textId="4C397EE8" w:rsidR="00E04DFC" w:rsidRPr="00CE1657" w:rsidRDefault="00E04DFC" w:rsidP="00E04DFC">
      <w:pPr>
        <w:pStyle w:val="Heading2"/>
        <w:rPr>
          <w:rFonts w:ascii="Times New Roman" w:hAnsi="Times New Roman" w:cs="Times New Roman"/>
        </w:rPr>
      </w:pPr>
      <w:bookmarkStart w:id="69" w:name="_Toc148560296"/>
      <w:bookmarkStart w:id="70" w:name="_Toc150156879"/>
      <w:r w:rsidRPr="00CE1657">
        <w:rPr>
          <w:rFonts w:ascii="Times New Roman" w:hAnsi="Times New Roman" w:cs="Times New Roman"/>
        </w:rPr>
        <w:t>Practical Applications of Ocean Color Remote Sensing</w:t>
      </w:r>
      <w:bookmarkEnd w:id="69"/>
      <w:bookmarkEnd w:id="70"/>
    </w:p>
    <w:p w14:paraId="6614B283" w14:textId="7D6BF3FD" w:rsidR="00B2174E" w:rsidRPr="00CE1657" w:rsidRDefault="00E04DFC" w:rsidP="00E04DFC">
      <w:pPr>
        <w:spacing w:line="264" w:lineRule="auto"/>
        <w:ind w:firstLine="720"/>
        <w:rPr>
          <w:rFonts w:ascii="Times New Roman" w:hAnsi="Times New Roman" w:cs="Times New Roman"/>
        </w:rPr>
      </w:pPr>
      <w:r w:rsidRPr="00CE1657">
        <w:rPr>
          <w:rFonts w:ascii="Times New Roman" w:hAnsi="Times New Roman" w:cs="Times New Roman"/>
        </w:rPr>
        <w:t>The utility of OC</w:t>
      </w:r>
      <w:r w:rsidR="00B2174E" w:rsidRPr="00CE1657">
        <w:rPr>
          <w:rFonts w:ascii="Times New Roman" w:hAnsi="Times New Roman" w:cs="Times New Roman"/>
        </w:rPr>
        <w:t xml:space="preserve"> remote sensing stretches beyond the mere observation of marine phenomena</w:t>
      </w:r>
      <w:r w:rsidRPr="00CE1657">
        <w:rPr>
          <w:rFonts w:ascii="Times New Roman" w:hAnsi="Times New Roman" w:cs="Times New Roman"/>
        </w:rPr>
        <w:t>.</w:t>
      </w:r>
      <w:r w:rsidR="00B2174E" w:rsidRPr="00CE1657">
        <w:rPr>
          <w:rFonts w:ascii="Times New Roman" w:hAnsi="Times New Roman" w:cs="Times New Roman"/>
        </w:rPr>
        <w:t xml:space="preserve"> It plays a </w:t>
      </w:r>
      <w:r w:rsidRPr="00CE1657">
        <w:rPr>
          <w:rFonts w:ascii="Times New Roman" w:hAnsi="Times New Roman" w:cs="Times New Roman"/>
        </w:rPr>
        <w:t>vital</w:t>
      </w:r>
      <w:r w:rsidR="00B2174E" w:rsidRPr="00CE1657">
        <w:rPr>
          <w:rFonts w:ascii="Times New Roman" w:hAnsi="Times New Roman" w:cs="Times New Roman"/>
        </w:rPr>
        <w:t xml:space="preserve"> role in the operational and strategic management of marine and coastal resources</w:t>
      </w:r>
      <w:r w:rsidRPr="00CE1657">
        <w:rPr>
          <w:rFonts w:ascii="Times New Roman" w:hAnsi="Times New Roman" w:cs="Times New Roman"/>
        </w:rPr>
        <w:t xml:space="preserve"> by </w:t>
      </w:r>
      <w:r w:rsidR="00B2174E" w:rsidRPr="00CE1657">
        <w:rPr>
          <w:rFonts w:ascii="Times New Roman" w:hAnsi="Times New Roman" w:cs="Times New Roman"/>
        </w:rPr>
        <w:t>offering a synoptic view that is otherwise challenging to obtain through in-situ measurements.</w:t>
      </w:r>
    </w:p>
    <w:p w14:paraId="01D88A67" w14:textId="38D938A8" w:rsidR="00F502B5" w:rsidRPr="00CE1657" w:rsidRDefault="00B5493B" w:rsidP="00F502B5">
      <w:pPr>
        <w:spacing w:line="264" w:lineRule="auto"/>
        <w:ind w:firstLine="720"/>
        <w:rPr>
          <w:rFonts w:ascii="Times New Roman" w:hAnsi="Times New Roman" w:cs="Times New Roman"/>
        </w:rPr>
      </w:pPr>
      <w:r w:rsidRPr="00CE1657">
        <w:rPr>
          <w:rFonts w:ascii="Times New Roman" w:hAnsi="Times New Roman" w:cs="Times New Roman"/>
        </w:rPr>
        <w:t>OC</w:t>
      </w:r>
      <w:r w:rsidR="00B2174E" w:rsidRPr="00CE1657">
        <w:rPr>
          <w:rFonts w:ascii="Times New Roman" w:hAnsi="Times New Roman" w:cs="Times New Roman"/>
        </w:rPr>
        <w:t xml:space="preserve"> products</w:t>
      </w:r>
      <w:r w:rsidR="00E04DFC" w:rsidRPr="00CE1657">
        <w:rPr>
          <w:rFonts w:ascii="Times New Roman" w:hAnsi="Times New Roman" w:cs="Times New Roman"/>
        </w:rPr>
        <w:t xml:space="preserve">, particularly Chl concentration, offer invaluable insights into primary production and phytoplankton </w:t>
      </w:r>
      <w:r w:rsidR="00630754" w:rsidRPr="00CE1657">
        <w:rPr>
          <w:rFonts w:ascii="Times New Roman" w:hAnsi="Times New Roman" w:cs="Times New Roman"/>
        </w:rPr>
        <w:t>abundance and productivity</w:t>
      </w:r>
      <w:r w:rsidR="00E01C4B" w:rsidRPr="00CE1657">
        <w:rPr>
          <w:rFonts w:ascii="Times New Roman" w:hAnsi="Times New Roman" w:cs="Times New Roman"/>
        </w:rPr>
        <w:t xml:space="preserve"> (</w:t>
      </w:r>
      <w:r w:rsidRPr="00CE1657">
        <w:rPr>
          <w:rFonts w:ascii="Times New Roman" w:hAnsi="Times New Roman" w:cs="Times New Roman"/>
        </w:rPr>
        <w:t>Xi, H., 2021</w:t>
      </w:r>
      <w:r w:rsidR="00E01C4B" w:rsidRPr="00CE1657">
        <w:rPr>
          <w:rFonts w:ascii="Times New Roman" w:hAnsi="Times New Roman" w:cs="Times New Roman"/>
        </w:rPr>
        <w:t>)</w:t>
      </w:r>
      <w:r w:rsidR="00E04DFC" w:rsidRPr="00CE1657">
        <w:rPr>
          <w:rFonts w:ascii="Times New Roman" w:hAnsi="Times New Roman" w:cs="Times New Roman"/>
        </w:rPr>
        <w:t>. These metrics indirectly illuminate the marine carbon cycle, given phytoplankton’s central role in carbon sequestration via photosynthesis</w:t>
      </w:r>
      <w:r w:rsidR="00E01C4B" w:rsidRPr="00CE1657">
        <w:rPr>
          <w:rFonts w:ascii="Times New Roman" w:hAnsi="Times New Roman" w:cs="Times New Roman"/>
        </w:rPr>
        <w:t xml:space="preserve"> (</w:t>
      </w:r>
      <w:r w:rsidRPr="00CE1657">
        <w:rPr>
          <w:rFonts w:ascii="Times New Roman" w:hAnsi="Times New Roman" w:cs="Times New Roman"/>
        </w:rPr>
        <w:t>Xi, H., 2021</w:t>
      </w:r>
      <w:r w:rsidR="00E01C4B" w:rsidRPr="00CE1657">
        <w:rPr>
          <w:rFonts w:ascii="Times New Roman" w:hAnsi="Times New Roman" w:cs="Times New Roman"/>
        </w:rPr>
        <w:t>)</w:t>
      </w:r>
      <w:r w:rsidR="00E04DFC" w:rsidRPr="00CE1657">
        <w:rPr>
          <w:rFonts w:ascii="Times New Roman" w:hAnsi="Times New Roman" w:cs="Times New Roman"/>
        </w:rPr>
        <w:t xml:space="preserve">. Moreover, </w:t>
      </w:r>
      <w:r w:rsidR="00161FC9" w:rsidRPr="00CE1657">
        <w:rPr>
          <w:rFonts w:ascii="Times New Roman" w:hAnsi="Times New Roman" w:cs="Times New Roman"/>
        </w:rPr>
        <w:t>remote sensing of w</w:t>
      </w:r>
      <w:r w:rsidR="00E04DFC" w:rsidRPr="00CE1657">
        <w:rPr>
          <w:rFonts w:ascii="Times New Roman" w:hAnsi="Times New Roman" w:cs="Times New Roman"/>
        </w:rPr>
        <w:t>ater’s optical</w:t>
      </w:r>
      <w:r w:rsidR="00161FC9" w:rsidRPr="00CE1657">
        <w:rPr>
          <w:rFonts w:ascii="Times New Roman" w:hAnsi="Times New Roman" w:cs="Times New Roman"/>
        </w:rPr>
        <w:t xml:space="preserve">ly </w:t>
      </w:r>
      <w:r w:rsidR="00F502B5" w:rsidRPr="00CE1657">
        <w:rPr>
          <w:rFonts w:ascii="Times New Roman" w:hAnsi="Times New Roman" w:cs="Times New Roman"/>
        </w:rPr>
        <w:t xml:space="preserve">active constituents </w:t>
      </w:r>
      <w:r w:rsidR="00BC6037">
        <w:rPr>
          <w:rFonts w:ascii="Times New Roman" w:hAnsi="Times New Roman" w:cs="Times New Roman"/>
        </w:rPr>
        <w:t>offers</w:t>
      </w:r>
      <w:r w:rsidR="00161FC9" w:rsidRPr="00CE1657">
        <w:rPr>
          <w:rFonts w:ascii="Times New Roman" w:hAnsi="Times New Roman" w:cs="Times New Roman"/>
        </w:rPr>
        <w:t xml:space="preserve"> insights into water quality, as each wavelength has a unique spectral signature. Variations in absorption and color changes, influenced by elements like phytoplankton and CDOM,</w:t>
      </w:r>
      <w:r w:rsidR="00F502B5" w:rsidRPr="00CE1657">
        <w:rPr>
          <w:rFonts w:ascii="Times New Roman" w:hAnsi="Times New Roman" w:cs="Times New Roman"/>
        </w:rPr>
        <w:t xml:space="preserve"> can indicate the presence of pollutants, suspended sediments, or DOM, a</w:t>
      </w:r>
      <w:r w:rsidR="00161FC9" w:rsidRPr="00CE1657">
        <w:rPr>
          <w:rFonts w:ascii="Times New Roman" w:hAnsi="Times New Roman" w:cs="Times New Roman"/>
        </w:rPr>
        <w:t>ffecting marine life and human activities (Wagh et al., 2020)</w:t>
      </w:r>
      <w:r w:rsidR="00F502B5" w:rsidRPr="00CE1657">
        <w:rPr>
          <w:rFonts w:ascii="Times New Roman" w:hAnsi="Times New Roman" w:cs="Times New Roman"/>
        </w:rPr>
        <w:t>.</w:t>
      </w:r>
      <w:r w:rsidR="00630754" w:rsidRPr="00CE1657">
        <w:rPr>
          <w:rFonts w:ascii="Times New Roman" w:hAnsi="Times New Roman" w:cs="Times New Roman"/>
        </w:rPr>
        <w:t xml:space="preserve"> Additionally, given th</w:t>
      </w:r>
      <w:r w:rsidR="00F502B5" w:rsidRPr="00CE1657">
        <w:rPr>
          <w:rFonts w:ascii="Times New Roman" w:hAnsi="Times New Roman" w:cs="Times New Roman"/>
        </w:rPr>
        <w:t xml:space="preserve">e </w:t>
      </w:r>
      <w:r w:rsidR="00BC6037">
        <w:rPr>
          <w:rFonts w:ascii="Times New Roman" w:hAnsi="Times New Roman" w:cs="Times New Roman"/>
        </w:rPr>
        <w:t>ecologically</w:t>
      </w:r>
      <w:r w:rsidR="00F502B5" w:rsidRPr="00CE1657">
        <w:rPr>
          <w:rFonts w:ascii="Times New Roman" w:hAnsi="Times New Roman" w:cs="Times New Roman"/>
        </w:rPr>
        <w:t xml:space="preserve"> disruptive and sometimes toxic nature of harmful algal blooms (HABs), their expeditious identification via OC data proves imperative for public health advisories, fisheries management, and ensuring the safety of recreational activities in affected waters</w:t>
      </w:r>
      <w:r w:rsidR="00E01C4B" w:rsidRPr="00CE1657">
        <w:rPr>
          <w:rFonts w:ascii="Times New Roman" w:hAnsi="Times New Roman" w:cs="Times New Roman"/>
        </w:rPr>
        <w:t xml:space="preserve"> (</w:t>
      </w:r>
      <w:r w:rsidR="001B110C" w:rsidRPr="00CE1657">
        <w:rPr>
          <w:rFonts w:ascii="Times New Roman" w:hAnsi="Times New Roman" w:cs="Times New Roman"/>
        </w:rPr>
        <w:t>Shen et al., 2012</w:t>
      </w:r>
      <w:r w:rsidR="00E01C4B" w:rsidRPr="00CE1657">
        <w:rPr>
          <w:rFonts w:ascii="Times New Roman" w:hAnsi="Times New Roman" w:cs="Times New Roman"/>
        </w:rPr>
        <w:t>)</w:t>
      </w:r>
      <w:r w:rsidR="00F502B5" w:rsidRPr="00CE1657">
        <w:rPr>
          <w:rFonts w:ascii="Times New Roman" w:hAnsi="Times New Roman" w:cs="Times New Roman"/>
        </w:rPr>
        <w:t xml:space="preserve">. </w:t>
      </w:r>
    </w:p>
    <w:p w14:paraId="170D4B6D" w14:textId="196AF316" w:rsidR="00B2174E" w:rsidRPr="00CE1657" w:rsidRDefault="00B2174E" w:rsidP="00E04DFC">
      <w:pPr>
        <w:spacing w:line="264" w:lineRule="auto"/>
        <w:ind w:firstLine="720"/>
        <w:rPr>
          <w:rFonts w:ascii="Times New Roman" w:hAnsi="Times New Roman" w:cs="Times New Roman"/>
        </w:rPr>
      </w:pPr>
      <w:r w:rsidRPr="00CE1657">
        <w:rPr>
          <w:rFonts w:ascii="Times New Roman" w:hAnsi="Times New Roman" w:cs="Times New Roman"/>
        </w:rPr>
        <w:t xml:space="preserve">The health and distribution of phytoplankton, as determined through </w:t>
      </w:r>
      <w:r w:rsidR="00F502B5" w:rsidRPr="00CE1657">
        <w:rPr>
          <w:rFonts w:ascii="Times New Roman" w:hAnsi="Times New Roman" w:cs="Times New Roman"/>
        </w:rPr>
        <w:t>OC</w:t>
      </w:r>
      <w:r w:rsidRPr="00CE1657">
        <w:rPr>
          <w:rFonts w:ascii="Times New Roman" w:hAnsi="Times New Roman" w:cs="Times New Roman"/>
        </w:rPr>
        <w:t xml:space="preserve"> products, give insights into the presence and abundance of zooplankton, which form the base of the marine food </w:t>
      </w:r>
      <w:r w:rsidRPr="00CE1657">
        <w:rPr>
          <w:rFonts w:ascii="Times New Roman" w:hAnsi="Times New Roman" w:cs="Times New Roman"/>
        </w:rPr>
        <w:lastRenderedPageBreak/>
        <w:t xml:space="preserve">chain. </w:t>
      </w:r>
      <w:r w:rsidR="00DF462A" w:rsidRPr="00CE1657">
        <w:rPr>
          <w:rFonts w:ascii="Times New Roman" w:hAnsi="Times New Roman" w:cs="Times New Roman"/>
        </w:rPr>
        <w:t xml:space="preserve">By integrating this data with </w:t>
      </w:r>
      <w:r w:rsidRPr="00CE1657">
        <w:rPr>
          <w:rFonts w:ascii="Times New Roman" w:hAnsi="Times New Roman" w:cs="Times New Roman"/>
        </w:rPr>
        <w:t xml:space="preserve">sea surface temperature and other oceanographic </w:t>
      </w:r>
      <w:r w:rsidR="00F502B5" w:rsidRPr="00CE1657">
        <w:rPr>
          <w:rFonts w:ascii="Times New Roman" w:hAnsi="Times New Roman" w:cs="Times New Roman"/>
        </w:rPr>
        <w:t>parameters</w:t>
      </w:r>
      <w:r w:rsidRPr="00CE1657">
        <w:rPr>
          <w:rFonts w:ascii="Times New Roman" w:hAnsi="Times New Roman" w:cs="Times New Roman"/>
        </w:rPr>
        <w:t>, fisheries</w:t>
      </w:r>
      <w:r w:rsidR="004A4F7C" w:rsidRPr="00CE1657">
        <w:rPr>
          <w:rFonts w:ascii="Times New Roman" w:hAnsi="Times New Roman" w:cs="Times New Roman"/>
        </w:rPr>
        <w:t xml:space="preserve"> are better able to</w:t>
      </w:r>
      <w:r w:rsidRPr="00CE1657">
        <w:rPr>
          <w:rFonts w:ascii="Times New Roman" w:hAnsi="Times New Roman" w:cs="Times New Roman"/>
        </w:rPr>
        <w:t xml:space="preserve"> </w:t>
      </w:r>
      <w:r w:rsidR="00F502B5" w:rsidRPr="00CE1657">
        <w:rPr>
          <w:rFonts w:ascii="Times New Roman" w:hAnsi="Times New Roman" w:cs="Times New Roman"/>
        </w:rPr>
        <w:t>forecast</w:t>
      </w:r>
      <w:r w:rsidRPr="00CE1657">
        <w:rPr>
          <w:rFonts w:ascii="Times New Roman" w:hAnsi="Times New Roman" w:cs="Times New Roman"/>
        </w:rPr>
        <w:t xml:space="preserve"> fish stock movements and spawning events</w:t>
      </w:r>
      <w:r w:rsidR="00E01C4B" w:rsidRPr="00CE1657">
        <w:rPr>
          <w:rFonts w:ascii="Times New Roman" w:hAnsi="Times New Roman" w:cs="Times New Roman"/>
        </w:rPr>
        <w:t xml:space="preserve"> (</w:t>
      </w:r>
      <w:r w:rsidR="001B110C" w:rsidRPr="00CE1657">
        <w:rPr>
          <w:rFonts w:ascii="Times New Roman" w:hAnsi="Times New Roman" w:cs="Times New Roman"/>
        </w:rPr>
        <w:t>Mutia and Sailale., 2021</w:t>
      </w:r>
      <w:r w:rsidR="00E01C4B" w:rsidRPr="00CE1657">
        <w:rPr>
          <w:rFonts w:ascii="Times New Roman" w:hAnsi="Times New Roman" w:cs="Times New Roman"/>
        </w:rPr>
        <w:t>)</w:t>
      </w:r>
      <w:r w:rsidRPr="00CE1657">
        <w:rPr>
          <w:rFonts w:ascii="Times New Roman" w:hAnsi="Times New Roman" w:cs="Times New Roman"/>
        </w:rPr>
        <w:t xml:space="preserve">. </w:t>
      </w:r>
      <w:r w:rsidR="004A4F7C" w:rsidRPr="00CE1657">
        <w:rPr>
          <w:rFonts w:ascii="Times New Roman" w:hAnsi="Times New Roman" w:cs="Times New Roman"/>
        </w:rPr>
        <w:t>Remote</w:t>
      </w:r>
      <w:r w:rsidR="001D08EA" w:rsidRPr="00CE1657">
        <w:rPr>
          <w:rFonts w:ascii="Times New Roman" w:hAnsi="Times New Roman" w:cs="Times New Roman"/>
        </w:rPr>
        <w:t xml:space="preserve"> sensing </w:t>
      </w:r>
      <w:r w:rsidR="004A4F7C" w:rsidRPr="00CE1657">
        <w:rPr>
          <w:rFonts w:ascii="Times New Roman" w:hAnsi="Times New Roman" w:cs="Times New Roman"/>
        </w:rPr>
        <w:t>not only bolsters the management and surveillance of</w:t>
      </w:r>
      <w:r w:rsidR="001D08EA" w:rsidRPr="00CE1657">
        <w:rPr>
          <w:rFonts w:ascii="Times New Roman" w:hAnsi="Times New Roman" w:cs="Times New Roman"/>
        </w:rPr>
        <w:t xml:space="preserve"> marine protected areas (MPAs)</w:t>
      </w:r>
      <w:r w:rsidR="004A4F7C" w:rsidRPr="00CE1657">
        <w:rPr>
          <w:rFonts w:ascii="Times New Roman" w:hAnsi="Times New Roman" w:cs="Times New Roman"/>
        </w:rPr>
        <w:t xml:space="preserve"> but also</w:t>
      </w:r>
      <w:r w:rsidR="001D08EA" w:rsidRPr="00CE1657">
        <w:rPr>
          <w:rFonts w:ascii="Times New Roman" w:hAnsi="Times New Roman" w:cs="Times New Roman"/>
        </w:rPr>
        <w:t xml:space="preserve"> complement</w:t>
      </w:r>
      <w:r w:rsidR="004A4F7C" w:rsidRPr="00CE1657">
        <w:rPr>
          <w:rFonts w:ascii="Times New Roman" w:hAnsi="Times New Roman" w:cs="Times New Roman"/>
        </w:rPr>
        <w:t>s</w:t>
      </w:r>
      <w:r w:rsidR="001D08EA" w:rsidRPr="00CE1657">
        <w:rPr>
          <w:rFonts w:ascii="Times New Roman" w:hAnsi="Times New Roman" w:cs="Times New Roman"/>
        </w:rPr>
        <w:t xml:space="preserve"> field surveys</w:t>
      </w:r>
      <w:r w:rsidR="004A4F7C" w:rsidRPr="00CE1657">
        <w:rPr>
          <w:rFonts w:ascii="Times New Roman" w:hAnsi="Times New Roman" w:cs="Times New Roman"/>
        </w:rPr>
        <w:t>, enhancing</w:t>
      </w:r>
      <w:r w:rsidR="001D08EA" w:rsidRPr="00CE1657">
        <w:rPr>
          <w:rFonts w:ascii="Times New Roman" w:hAnsi="Times New Roman" w:cs="Times New Roman"/>
        </w:rPr>
        <w:t xml:space="preserve"> global conservation</w:t>
      </w:r>
      <w:r w:rsidR="004A4F7C" w:rsidRPr="00CE1657">
        <w:rPr>
          <w:rFonts w:ascii="Times New Roman" w:hAnsi="Times New Roman" w:cs="Times New Roman"/>
        </w:rPr>
        <w:t xml:space="preserve"> efforts</w:t>
      </w:r>
      <w:r w:rsidR="001D08EA" w:rsidRPr="00CE1657">
        <w:rPr>
          <w:rFonts w:ascii="Times New Roman" w:hAnsi="Times New Roman" w:cs="Times New Roman"/>
        </w:rPr>
        <w:t xml:space="preserve"> (Kachelriess et al., 2014).</w:t>
      </w:r>
      <w:r w:rsidR="004A4F7C" w:rsidRPr="00CE1657">
        <w:rPr>
          <w:rFonts w:ascii="Times New Roman" w:hAnsi="Times New Roman" w:cs="Times New Roman"/>
        </w:rPr>
        <w:t xml:space="preserve"> Such continuous surveillance of marine ecosystems allows </w:t>
      </w:r>
      <w:r w:rsidR="00E01C4B" w:rsidRPr="00CE1657">
        <w:rPr>
          <w:rFonts w:ascii="Times New Roman" w:hAnsi="Times New Roman" w:cs="Times New Roman"/>
        </w:rPr>
        <w:t xml:space="preserve">policymakers </w:t>
      </w:r>
      <w:r w:rsidR="004A4F7C" w:rsidRPr="00CE1657">
        <w:rPr>
          <w:rFonts w:ascii="Times New Roman" w:hAnsi="Times New Roman" w:cs="Times New Roman"/>
        </w:rPr>
        <w:t xml:space="preserve">to </w:t>
      </w:r>
      <w:r w:rsidR="00E01C4B" w:rsidRPr="00CE1657">
        <w:rPr>
          <w:rFonts w:ascii="Times New Roman" w:hAnsi="Times New Roman" w:cs="Times New Roman"/>
        </w:rPr>
        <w:t>make informed decisions on coastal infrastructure development, resource allocation, and conservation strategies (</w:t>
      </w:r>
      <w:r w:rsidR="00DF462A" w:rsidRPr="00CE1657">
        <w:rPr>
          <w:rFonts w:ascii="Times New Roman" w:hAnsi="Times New Roman" w:cs="Times New Roman"/>
        </w:rPr>
        <w:t>Hedley et al., 2016</w:t>
      </w:r>
      <w:r w:rsidR="00E01C4B" w:rsidRPr="00CE1657">
        <w:rPr>
          <w:rFonts w:ascii="Times New Roman" w:hAnsi="Times New Roman" w:cs="Times New Roman"/>
        </w:rPr>
        <w:t>).</w:t>
      </w:r>
    </w:p>
    <w:p w14:paraId="43C01BC6" w14:textId="6537A926" w:rsidR="009A1FF5" w:rsidRPr="00CE1657" w:rsidRDefault="00B2174E" w:rsidP="00CF3534">
      <w:pPr>
        <w:spacing w:line="264" w:lineRule="auto"/>
        <w:ind w:firstLine="720"/>
        <w:rPr>
          <w:rFonts w:ascii="Times New Roman" w:hAnsi="Times New Roman" w:cs="Times New Roman"/>
        </w:rPr>
      </w:pPr>
      <w:r w:rsidRPr="00CE1657">
        <w:rPr>
          <w:rFonts w:ascii="Times New Roman" w:hAnsi="Times New Roman" w:cs="Times New Roman"/>
        </w:rPr>
        <w:t xml:space="preserve">The coastal and estuarine environments, characterized by their rich biodiversity and productivity, support a significant portion of the global human population. </w:t>
      </w:r>
      <w:r w:rsidR="00E01C4B" w:rsidRPr="00CE1657">
        <w:rPr>
          <w:rFonts w:ascii="Times New Roman" w:hAnsi="Times New Roman" w:cs="Times New Roman"/>
        </w:rPr>
        <w:t xml:space="preserve">These zones deliver diverse ecosystem services but confront escalating threats </w:t>
      </w:r>
      <w:r w:rsidR="00BC6037">
        <w:rPr>
          <w:rFonts w:ascii="Times New Roman" w:hAnsi="Times New Roman" w:cs="Times New Roman"/>
        </w:rPr>
        <w:t>from</w:t>
      </w:r>
      <w:r w:rsidR="00E01C4B" w:rsidRPr="00CE1657">
        <w:rPr>
          <w:rFonts w:ascii="Times New Roman" w:hAnsi="Times New Roman" w:cs="Times New Roman"/>
        </w:rPr>
        <w:t xml:space="preserve"> anthropogenic activities, climate change, and pollution (</w:t>
      </w:r>
      <w:r w:rsidR="004A4F7C" w:rsidRPr="00CE1657">
        <w:rPr>
          <w:rFonts w:ascii="Times New Roman" w:hAnsi="Times New Roman" w:cs="Times New Roman"/>
        </w:rPr>
        <w:t>He and Silliman, 2019</w:t>
      </w:r>
      <w:r w:rsidR="00E01C4B" w:rsidRPr="00CE1657">
        <w:rPr>
          <w:rFonts w:ascii="Times New Roman" w:hAnsi="Times New Roman" w:cs="Times New Roman"/>
        </w:rPr>
        <w:t xml:space="preserve">). </w:t>
      </w:r>
      <w:r w:rsidRPr="00CE1657">
        <w:rPr>
          <w:rFonts w:ascii="Times New Roman" w:hAnsi="Times New Roman" w:cs="Times New Roman"/>
        </w:rPr>
        <w:t xml:space="preserve">In this context, </w:t>
      </w:r>
      <w:r w:rsidR="00E01C4B" w:rsidRPr="00CE1657">
        <w:rPr>
          <w:rFonts w:ascii="Times New Roman" w:hAnsi="Times New Roman" w:cs="Times New Roman"/>
        </w:rPr>
        <w:t>the pertinence of OC remote</w:t>
      </w:r>
      <w:r w:rsidRPr="00CE1657">
        <w:rPr>
          <w:rFonts w:ascii="Times New Roman" w:hAnsi="Times New Roman" w:cs="Times New Roman"/>
        </w:rPr>
        <w:t xml:space="preserve"> sensing </w:t>
      </w:r>
      <w:r w:rsidR="00E01C4B" w:rsidRPr="00CE1657">
        <w:rPr>
          <w:rFonts w:ascii="Times New Roman" w:hAnsi="Times New Roman" w:cs="Times New Roman"/>
        </w:rPr>
        <w:t>becomes even more pronounced. In essence, ocean color remote sensing acts as the eyes in the sky, continuously watching over our valuable coastal and estuarine environments, guiding us in their stewardship, and ensuring their health and productivity for generations to come.</w:t>
      </w:r>
    </w:p>
    <w:p w14:paraId="0BCF645E" w14:textId="77777777" w:rsidR="00D0304D" w:rsidRPr="00CE1657" w:rsidRDefault="00D0304D" w:rsidP="00CF3534">
      <w:pPr>
        <w:spacing w:line="264" w:lineRule="auto"/>
        <w:ind w:firstLine="720"/>
        <w:rPr>
          <w:rFonts w:ascii="Times New Roman" w:hAnsi="Times New Roman" w:cs="Times New Roman"/>
        </w:rPr>
      </w:pPr>
    </w:p>
    <w:p w14:paraId="04AFD80C" w14:textId="1C5748BE" w:rsidR="00666CCC" w:rsidRPr="00CE1657" w:rsidRDefault="00C02FE2" w:rsidP="00054C9A">
      <w:pPr>
        <w:pStyle w:val="Heading1"/>
        <w:spacing w:line="264" w:lineRule="auto"/>
        <w:rPr>
          <w:rFonts w:ascii="Times New Roman" w:hAnsi="Times New Roman" w:cs="Times New Roman"/>
        </w:rPr>
      </w:pPr>
      <w:bookmarkStart w:id="71" w:name="_Toc146800770"/>
      <w:bookmarkStart w:id="72" w:name="_Toc146825340"/>
      <w:bookmarkStart w:id="73" w:name="_Toc148560297"/>
      <w:bookmarkStart w:id="74" w:name="_Toc150156880"/>
      <w:r w:rsidRPr="00CE1657">
        <w:rPr>
          <w:rFonts w:ascii="Times New Roman" w:hAnsi="Times New Roman" w:cs="Times New Roman"/>
        </w:rPr>
        <w:t>Objectives</w:t>
      </w:r>
      <w:bookmarkEnd w:id="71"/>
      <w:bookmarkEnd w:id="72"/>
      <w:bookmarkEnd w:id="73"/>
      <w:bookmarkEnd w:id="74"/>
    </w:p>
    <w:p w14:paraId="50222492" w14:textId="77777777" w:rsidR="00D0304D" w:rsidRPr="00CE1657" w:rsidRDefault="00D0304D" w:rsidP="008B2BB2">
      <w:pPr>
        <w:rPr>
          <w:rFonts w:ascii="Times New Roman" w:hAnsi="Times New Roman" w:cs="Times New Roman"/>
        </w:rPr>
      </w:pPr>
    </w:p>
    <w:p w14:paraId="0C65540F" w14:textId="5B0DB234" w:rsidR="00AF1F00" w:rsidRPr="00CE1657" w:rsidRDefault="00457BB4" w:rsidP="008B2BB2">
      <w:pPr>
        <w:ind w:firstLine="360"/>
        <w:rPr>
          <w:rFonts w:ascii="Times New Roman" w:hAnsi="Times New Roman" w:cs="Times New Roman"/>
        </w:rPr>
      </w:pPr>
      <w:r w:rsidRPr="00CE1657">
        <w:rPr>
          <w:rFonts w:ascii="Times New Roman" w:hAnsi="Times New Roman" w:cs="Times New Roman"/>
        </w:rPr>
        <w:t>G</w:t>
      </w:r>
      <w:r w:rsidR="006C6018" w:rsidRPr="00CE1657">
        <w:rPr>
          <w:rFonts w:ascii="Times New Roman" w:hAnsi="Times New Roman" w:cs="Times New Roman"/>
        </w:rPr>
        <w:t>iven the improvements offered by the HawkEye imagery, combined with the ne</w:t>
      </w:r>
      <w:r w:rsidRPr="00CE1657">
        <w:rPr>
          <w:rFonts w:ascii="Times New Roman" w:hAnsi="Times New Roman" w:cs="Times New Roman"/>
        </w:rPr>
        <w:t>cessity</w:t>
      </w:r>
      <w:r w:rsidR="006C6018" w:rsidRPr="00CE1657">
        <w:rPr>
          <w:rFonts w:ascii="Times New Roman" w:hAnsi="Times New Roman" w:cs="Times New Roman"/>
        </w:rPr>
        <w:t xml:space="preserve"> for in-situ </w:t>
      </w:r>
      <w:r w:rsidR="009A1FF5" w:rsidRPr="00CE1657">
        <w:rPr>
          <w:rFonts w:ascii="Times New Roman" w:hAnsi="Times New Roman" w:cs="Times New Roman"/>
        </w:rPr>
        <w:t xml:space="preserve">validation </w:t>
      </w:r>
      <w:r w:rsidRPr="00CE1657">
        <w:rPr>
          <w:rFonts w:ascii="Times New Roman" w:hAnsi="Times New Roman" w:cs="Times New Roman"/>
        </w:rPr>
        <w:t xml:space="preserve">in </w:t>
      </w:r>
      <w:r w:rsidR="009A1FF5" w:rsidRPr="00CE1657">
        <w:rPr>
          <w:rFonts w:ascii="Times New Roman" w:hAnsi="Times New Roman" w:cs="Times New Roman"/>
        </w:rPr>
        <w:t xml:space="preserve">ocean color remote sensing, </w:t>
      </w:r>
      <w:r w:rsidRPr="00CE1657">
        <w:rPr>
          <w:rFonts w:ascii="Times New Roman" w:hAnsi="Times New Roman" w:cs="Times New Roman"/>
        </w:rPr>
        <w:t xml:space="preserve">our research is grounded in the aspiration to </w:t>
      </w:r>
      <w:r w:rsidR="009A1FF5" w:rsidRPr="00CE1657">
        <w:rPr>
          <w:rFonts w:ascii="Times New Roman" w:hAnsi="Times New Roman" w:cs="Times New Roman"/>
        </w:rPr>
        <w:t xml:space="preserve">collect </w:t>
      </w:r>
      <w:r w:rsidR="00B64CCD" w:rsidRPr="00CE1657">
        <w:rPr>
          <w:rFonts w:ascii="Times New Roman" w:hAnsi="Times New Roman" w:cs="Times New Roman"/>
        </w:rPr>
        <w:t xml:space="preserve">3-dimensional </w:t>
      </w:r>
      <w:r w:rsidR="009A1FF5" w:rsidRPr="00CE1657">
        <w:rPr>
          <w:rFonts w:ascii="Times New Roman" w:hAnsi="Times New Roman" w:cs="Times New Roman"/>
        </w:rPr>
        <w:t xml:space="preserve">sea-truthing data in nearby waters. </w:t>
      </w:r>
      <w:r w:rsidRPr="00CE1657">
        <w:rPr>
          <w:rFonts w:ascii="Times New Roman" w:hAnsi="Times New Roman" w:cs="Times New Roman"/>
        </w:rPr>
        <w:t xml:space="preserve">Such endeavors are crucial, not only in the validation process but also in assessing the complex variability of local </w:t>
      </w:r>
      <w:r w:rsidR="000057AF" w:rsidRPr="00CE1657">
        <w:rPr>
          <w:rFonts w:ascii="Times New Roman" w:hAnsi="Times New Roman" w:cs="Times New Roman"/>
        </w:rPr>
        <w:t>water quality parameters in three dimensions</w:t>
      </w:r>
      <w:r w:rsidRPr="00CE1657">
        <w:rPr>
          <w:rFonts w:ascii="Times New Roman" w:hAnsi="Times New Roman" w:cs="Times New Roman"/>
        </w:rPr>
        <w:t xml:space="preserve">. This provides </w:t>
      </w:r>
      <w:r w:rsidR="000057AF" w:rsidRPr="00CE1657">
        <w:rPr>
          <w:rFonts w:ascii="Times New Roman" w:hAnsi="Times New Roman" w:cs="Times New Roman"/>
        </w:rPr>
        <w:t xml:space="preserve">a unique </w:t>
      </w:r>
      <w:r w:rsidRPr="00CE1657">
        <w:rPr>
          <w:rFonts w:ascii="Times New Roman" w:hAnsi="Times New Roman" w:cs="Times New Roman"/>
        </w:rPr>
        <w:t xml:space="preserve">opportunity for a nuanced matchup between </w:t>
      </w:r>
      <w:r w:rsidR="000057AF" w:rsidRPr="00CE1657">
        <w:rPr>
          <w:rFonts w:ascii="Times New Roman" w:hAnsi="Times New Roman" w:cs="Times New Roman"/>
        </w:rPr>
        <w:t>satellite</w:t>
      </w:r>
      <w:r w:rsidRPr="00CE1657">
        <w:rPr>
          <w:rFonts w:ascii="Times New Roman" w:hAnsi="Times New Roman" w:cs="Times New Roman"/>
        </w:rPr>
        <w:t xml:space="preserve"> and </w:t>
      </w:r>
      <w:r w:rsidR="000057AF" w:rsidRPr="00CE1657">
        <w:rPr>
          <w:rFonts w:ascii="Times New Roman" w:hAnsi="Times New Roman" w:cs="Times New Roman"/>
        </w:rPr>
        <w:t>in-situ sensor</w:t>
      </w:r>
      <w:r w:rsidRPr="00CE1657">
        <w:rPr>
          <w:rFonts w:ascii="Times New Roman" w:hAnsi="Times New Roman" w:cs="Times New Roman"/>
        </w:rPr>
        <w:t>s in waters that are</w:t>
      </w:r>
      <w:r w:rsidR="000057AF" w:rsidRPr="00CE1657">
        <w:rPr>
          <w:rFonts w:ascii="Times New Roman" w:hAnsi="Times New Roman" w:cs="Times New Roman"/>
        </w:rPr>
        <w:t xml:space="preserve"> optically complex and </w:t>
      </w:r>
      <w:r w:rsidRPr="00CE1657">
        <w:rPr>
          <w:rFonts w:ascii="Times New Roman" w:hAnsi="Times New Roman" w:cs="Times New Roman"/>
        </w:rPr>
        <w:t xml:space="preserve">of </w:t>
      </w:r>
      <w:r w:rsidR="000057AF" w:rsidRPr="00CE1657">
        <w:rPr>
          <w:rFonts w:ascii="Times New Roman" w:hAnsi="Times New Roman" w:cs="Times New Roman"/>
        </w:rPr>
        <w:t>local</w:t>
      </w:r>
      <w:r w:rsidRPr="00CE1657">
        <w:rPr>
          <w:rFonts w:ascii="Times New Roman" w:hAnsi="Times New Roman" w:cs="Times New Roman"/>
        </w:rPr>
        <w:t xml:space="preserve"> significance. With this foundational </w:t>
      </w:r>
      <w:r w:rsidR="00BC6037">
        <w:rPr>
          <w:rFonts w:ascii="Times New Roman" w:hAnsi="Times New Roman" w:cs="Times New Roman"/>
        </w:rPr>
        <w:t>perspective</w:t>
      </w:r>
      <w:r w:rsidRPr="00CE1657">
        <w:rPr>
          <w:rFonts w:ascii="Times New Roman" w:hAnsi="Times New Roman" w:cs="Times New Roman"/>
        </w:rPr>
        <w:t>, we delineate our objectives as follows:</w:t>
      </w:r>
    </w:p>
    <w:p w14:paraId="0AC2917D" w14:textId="6ABAE723" w:rsidR="00457BB4" w:rsidRPr="00CE1657" w:rsidRDefault="000057AF" w:rsidP="00E21795">
      <w:pPr>
        <w:pStyle w:val="ListParagraph"/>
        <w:numPr>
          <w:ilvl w:val="0"/>
          <w:numId w:val="17"/>
        </w:numPr>
        <w:spacing w:line="264" w:lineRule="auto"/>
        <w:rPr>
          <w:rFonts w:ascii="Times New Roman" w:hAnsi="Times New Roman" w:cs="Times New Roman"/>
        </w:rPr>
      </w:pPr>
      <w:r w:rsidRPr="00CE1657">
        <w:rPr>
          <w:rFonts w:ascii="Times New Roman" w:hAnsi="Times New Roman" w:cs="Times New Roman"/>
        </w:rPr>
        <w:t xml:space="preserve">Plan field missions to collect contemporaneous, collocated in situ and remotely sensed imagery. In situ data will include [blank] using the Sea Sciences Acrobat </w:t>
      </w:r>
      <w:r w:rsidR="00BC6037">
        <w:rPr>
          <w:rFonts w:ascii="Times New Roman" w:hAnsi="Times New Roman" w:cs="Times New Roman"/>
        </w:rPr>
        <w:t>to</w:t>
      </w:r>
      <w:r w:rsidRPr="00CE1657">
        <w:rPr>
          <w:rFonts w:ascii="Times New Roman" w:hAnsi="Times New Roman" w:cs="Times New Roman"/>
        </w:rPr>
        <w:t xml:space="preserve"> provide 3D coverage. </w:t>
      </w:r>
    </w:p>
    <w:p w14:paraId="3128A9FA" w14:textId="0E18E00C" w:rsidR="00C02FE2" w:rsidRPr="00CE1657" w:rsidRDefault="000057AF" w:rsidP="00E21795">
      <w:pPr>
        <w:pStyle w:val="ListParagraph"/>
        <w:numPr>
          <w:ilvl w:val="0"/>
          <w:numId w:val="17"/>
        </w:numPr>
        <w:spacing w:line="264" w:lineRule="auto"/>
        <w:rPr>
          <w:rFonts w:ascii="Times New Roman" w:hAnsi="Times New Roman" w:cs="Times New Roman"/>
        </w:rPr>
      </w:pPr>
      <w:r w:rsidRPr="00CE1657">
        <w:rPr>
          <w:rFonts w:ascii="Times New Roman" w:hAnsi="Times New Roman" w:cs="Times New Roman"/>
        </w:rPr>
        <w:t xml:space="preserve">Analyze </w:t>
      </w:r>
      <w:r w:rsidR="00C02FE2" w:rsidRPr="00CE1657">
        <w:rPr>
          <w:rFonts w:ascii="Times New Roman" w:hAnsi="Times New Roman" w:cs="Times New Roman"/>
        </w:rPr>
        <w:t xml:space="preserve">high-resolution </w:t>
      </w:r>
      <w:r w:rsidR="00153486" w:rsidRPr="00CE1657">
        <w:rPr>
          <w:rFonts w:ascii="Times New Roman" w:hAnsi="Times New Roman" w:cs="Times New Roman"/>
        </w:rPr>
        <w:t>OC</w:t>
      </w:r>
      <w:r w:rsidR="00C02FE2" w:rsidRPr="00CE1657">
        <w:rPr>
          <w:rFonts w:ascii="Times New Roman" w:hAnsi="Times New Roman" w:cs="Times New Roman"/>
        </w:rPr>
        <w:t xml:space="preserve"> imagery from HawkEye, MODIS, OLCI, and OLI spanning the Cape Fear River Estuary that overlaps temporally with R/V Cape Fear in</w:t>
      </w:r>
      <w:r w:rsidR="00097A92" w:rsidRPr="00CE1657">
        <w:rPr>
          <w:rFonts w:ascii="Times New Roman" w:hAnsi="Times New Roman" w:cs="Times New Roman"/>
        </w:rPr>
        <w:t>-</w:t>
      </w:r>
      <w:r w:rsidR="00C02FE2" w:rsidRPr="00CE1657">
        <w:rPr>
          <w:rFonts w:ascii="Times New Roman" w:hAnsi="Times New Roman" w:cs="Times New Roman"/>
        </w:rPr>
        <w:t>situ data collection cruises. This imagery will serve as a basis for evaluating HawkEye’s performance against in</w:t>
      </w:r>
      <w:r w:rsidR="00097A92" w:rsidRPr="00CE1657">
        <w:rPr>
          <w:rFonts w:ascii="Times New Roman" w:hAnsi="Times New Roman" w:cs="Times New Roman"/>
        </w:rPr>
        <w:t>-</w:t>
      </w:r>
      <w:r w:rsidR="00C02FE2" w:rsidRPr="00CE1657">
        <w:rPr>
          <w:rFonts w:ascii="Times New Roman" w:hAnsi="Times New Roman" w:cs="Times New Roman"/>
        </w:rPr>
        <w:t xml:space="preserve">situ water parameter measurements captured by the Acrobat and </w:t>
      </w:r>
      <w:r w:rsidRPr="00CE1657">
        <w:rPr>
          <w:rFonts w:ascii="Times New Roman" w:hAnsi="Times New Roman" w:cs="Times New Roman"/>
        </w:rPr>
        <w:t xml:space="preserve">a </w:t>
      </w:r>
      <w:r w:rsidR="00C02FE2" w:rsidRPr="00CE1657">
        <w:rPr>
          <w:rFonts w:ascii="Times New Roman" w:hAnsi="Times New Roman" w:cs="Times New Roman"/>
        </w:rPr>
        <w:t>handheld spectroradiometer.</w:t>
      </w:r>
    </w:p>
    <w:p w14:paraId="76BFAB39" w14:textId="461B8764" w:rsidR="00C02FE2" w:rsidRPr="00CE1657" w:rsidRDefault="00C02FE2" w:rsidP="00E21795">
      <w:pPr>
        <w:pStyle w:val="ListParagraph"/>
        <w:numPr>
          <w:ilvl w:val="0"/>
          <w:numId w:val="17"/>
        </w:numPr>
        <w:spacing w:line="264" w:lineRule="auto"/>
        <w:rPr>
          <w:rFonts w:ascii="Times New Roman" w:hAnsi="Times New Roman" w:cs="Times New Roman"/>
        </w:rPr>
      </w:pPr>
      <w:r w:rsidRPr="00CE1657">
        <w:rPr>
          <w:rFonts w:ascii="Times New Roman" w:hAnsi="Times New Roman" w:cs="Times New Roman"/>
        </w:rPr>
        <w:t xml:space="preserve">Investigate the spatial variability of Chl concentrations within the CFRE. This will entail integrating in situ and satellite-derived measurements, targeting regions proximate to Wilmington and the mouth of the Masonboro Inlet. Analyze the intricacies captured by HawkEye that were </w:t>
      </w:r>
      <w:r w:rsidR="000057AF" w:rsidRPr="00CE1657">
        <w:rPr>
          <w:rFonts w:ascii="Times New Roman" w:hAnsi="Times New Roman" w:cs="Times New Roman"/>
        </w:rPr>
        <w:t xml:space="preserve">missed </w:t>
      </w:r>
      <w:r w:rsidRPr="00CE1657">
        <w:rPr>
          <w:rFonts w:ascii="Times New Roman" w:hAnsi="Times New Roman" w:cs="Times New Roman"/>
        </w:rPr>
        <w:t xml:space="preserve">by the </w:t>
      </w:r>
      <w:r w:rsidR="00BC6037">
        <w:rPr>
          <w:rFonts w:ascii="Times New Roman" w:hAnsi="Times New Roman" w:cs="Times New Roman"/>
        </w:rPr>
        <w:t>lower-resolution</w:t>
      </w:r>
      <w:r w:rsidRPr="00CE1657">
        <w:rPr>
          <w:rFonts w:ascii="Times New Roman" w:hAnsi="Times New Roman" w:cs="Times New Roman"/>
        </w:rPr>
        <w:t xml:space="preserve"> satellites.</w:t>
      </w:r>
    </w:p>
    <w:p w14:paraId="090EAAB3" w14:textId="48D119F1" w:rsidR="00C02FE2" w:rsidRPr="00CE1657" w:rsidRDefault="00C02FE2" w:rsidP="00E21795">
      <w:pPr>
        <w:pStyle w:val="ListParagraph"/>
        <w:numPr>
          <w:ilvl w:val="0"/>
          <w:numId w:val="17"/>
        </w:numPr>
        <w:spacing w:line="264" w:lineRule="auto"/>
        <w:rPr>
          <w:rFonts w:ascii="Times New Roman" w:hAnsi="Times New Roman" w:cs="Times New Roman"/>
        </w:rPr>
      </w:pPr>
      <w:r w:rsidRPr="00CE1657">
        <w:rPr>
          <w:rFonts w:ascii="Times New Roman" w:hAnsi="Times New Roman" w:cs="Times New Roman"/>
        </w:rPr>
        <w:t xml:space="preserve">Execute a comprehensive matchup analysis, juxtaposing satellite observations with their </w:t>
      </w:r>
      <w:r w:rsidR="008B2BB2" w:rsidRPr="00CE1657">
        <w:rPr>
          <w:rFonts w:ascii="Times New Roman" w:hAnsi="Times New Roman" w:cs="Times New Roman"/>
        </w:rPr>
        <w:t>in-situ</w:t>
      </w:r>
      <w:r w:rsidRPr="00CE1657">
        <w:rPr>
          <w:rFonts w:ascii="Times New Roman" w:hAnsi="Times New Roman" w:cs="Times New Roman"/>
        </w:rPr>
        <w:t xml:space="preserve"> counterparts to evaluate the accuracy and reliability of satellite-derived measurements. This assessment will leverage statistical metrics such as R</w:t>
      </w:r>
      <w:r w:rsidRPr="00CE1657">
        <w:rPr>
          <w:rFonts w:ascii="Times New Roman" w:hAnsi="Times New Roman" w:cs="Times New Roman"/>
          <w:vertAlign w:val="superscript"/>
        </w:rPr>
        <w:t>2</w:t>
      </w:r>
      <w:r w:rsidRPr="00CE1657">
        <w:rPr>
          <w:rFonts w:ascii="Times New Roman" w:hAnsi="Times New Roman" w:cs="Times New Roman"/>
        </w:rPr>
        <w:t>, RMSD, MAPD, CV, Bias) to quantify discrepancies.</w:t>
      </w:r>
    </w:p>
    <w:p w14:paraId="253CE1E4" w14:textId="6F33E750" w:rsidR="00066430" w:rsidRPr="00CE1657" w:rsidRDefault="00C02FE2" w:rsidP="00E21795">
      <w:pPr>
        <w:pStyle w:val="ListParagraph"/>
        <w:numPr>
          <w:ilvl w:val="0"/>
          <w:numId w:val="17"/>
        </w:numPr>
        <w:spacing w:line="264" w:lineRule="auto"/>
        <w:rPr>
          <w:rFonts w:ascii="Times New Roman" w:hAnsi="Times New Roman" w:cs="Times New Roman"/>
        </w:rPr>
      </w:pPr>
      <w:r w:rsidRPr="00CE1657">
        <w:rPr>
          <w:rFonts w:ascii="Times New Roman" w:hAnsi="Times New Roman" w:cs="Times New Roman"/>
        </w:rPr>
        <w:t>Synthesize and disseminate the research outcomes through a prominent scientific journal. The methodologies and data sets will be made open</w:t>
      </w:r>
      <w:r w:rsidR="000057AF" w:rsidRPr="00CE1657">
        <w:rPr>
          <w:rFonts w:ascii="Times New Roman" w:hAnsi="Times New Roman" w:cs="Times New Roman"/>
        </w:rPr>
        <w:t>ly available</w:t>
      </w:r>
      <w:r w:rsidRPr="00CE1657">
        <w:rPr>
          <w:rFonts w:ascii="Times New Roman" w:hAnsi="Times New Roman" w:cs="Times New Roman"/>
        </w:rPr>
        <w:t xml:space="preserve"> to be shared with the </w:t>
      </w:r>
      <w:r w:rsidRPr="00CE1657">
        <w:rPr>
          <w:rFonts w:ascii="Times New Roman" w:hAnsi="Times New Roman" w:cs="Times New Roman"/>
        </w:rPr>
        <w:lastRenderedPageBreak/>
        <w:t>broader scientific community to promote HawkEye’s capabilities and encourage its increased utilization in related studies.</w:t>
      </w:r>
    </w:p>
    <w:p w14:paraId="51870600" w14:textId="77777777" w:rsidR="00B9482F" w:rsidRPr="00CE1657" w:rsidRDefault="00B9482F" w:rsidP="00054C9A">
      <w:pPr>
        <w:spacing w:line="264" w:lineRule="auto"/>
        <w:rPr>
          <w:rFonts w:ascii="Times New Roman" w:hAnsi="Times New Roman" w:cs="Times New Roman"/>
        </w:rPr>
      </w:pPr>
    </w:p>
    <w:p w14:paraId="557EE679" w14:textId="7D2B5F0D" w:rsidR="00666CCC" w:rsidRPr="00CE1657" w:rsidRDefault="00666CCC" w:rsidP="00054C9A">
      <w:pPr>
        <w:pStyle w:val="Heading1"/>
        <w:spacing w:line="264" w:lineRule="auto"/>
        <w:rPr>
          <w:rFonts w:ascii="Times New Roman" w:hAnsi="Times New Roman" w:cs="Times New Roman"/>
        </w:rPr>
      </w:pPr>
      <w:bookmarkStart w:id="75" w:name="_Toc146790372"/>
      <w:bookmarkStart w:id="76" w:name="_Toc146800771"/>
      <w:bookmarkStart w:id="77" w:name="_Toc146825341"/>
      <w:bookmarkStart w:id="78" w:name="_Toc148560298"/>
      <w:bookmarkStart w:id="79" w:name="_Toc150156881"/>
      <w:r w:rsidRPr="00CE1657">
        <w:rPr>
          <w:rFonts w:ascii="Times New Roman" w:hAnsi="Times New Roman" w:cs="Times New Roman"/>
        </w:rPr>
        <w:t>Materials and methods</w:t>
      </w:r>
      <w:bookmarkEnd w:id="75"/>
      <w:bookmarkEnd w:id="76"/>
      <w:bookmarkEnd w:id="77"/>
      <w:bookmarkEnd w:id="78"/>
      <w:bookmarkEnd w:id="79"/>
    </w:p>
    <w:p w14:paraId="53258901" w14:textId="77777777" w:rsidR="00666CCC" w:rsidRPr="00CE1657" w:rsidRDefault="00666CCC" w:rsidP="00054C9A">
      <w:pPr>
        <w:pStyle w:val="Heading2"/>
        <w:spacing w:line="264" w:lineRule="auto"/>
        <w:rPr>
          <w:rFonts w:ascii="Times New Roman" w:hAnsi="Times New Roman" w:cs="Times New Roman"/>
        </w:rPr>
      </w:pPr>
    </w:p>
    <w:p w14:paraId="4A0BC588" w14:textId="28FCC235" w:rsidR="00A7404D" w:rsidRPr="00CE1657" w:rsidRDefault="005528FC" w:rsidP="008B2BB2">
      <w:pPr>
        <w:pStyle w:val="Heading2"/>
        <w:rPr>
          <w:rFonts w:ascii="Times New Roman" w:hAnsi="Times New Roman" w:cs="Times New Roman"/>
        </w:rPr>
      </w:pPr>
      <w:bookmarkStart w:id="80" w:name="_Toc148560299"/>
      <w:bookmarkStart w:id="81" w:name="_Toc150156882"/>
      <w:r w:rsidRPr="00CE1657">
        <w:rPr>
          <w:rFonts w:ascii="Times New Roman" w:hAnsi="Times New Roman" w:cs="Times New Roman"/>
        </w:rPr>
        <w:t xml:space="preserve">Study site and in situ measurements </w:t>
      </w:r>
      <w:r w:rsidR="00FD16F3" w:rsidRPr="00CE1657">
        <w:rPr>
          <w:rFonts w:ascii="Times New Roman" w:hAnsi="Times New Roman" w:cs="Times New Roman"/>
        </w:rPr>
        <w:t>overview</w:t>
      </w:r>
      <w:bookmarkEnd w:id="80"/>
      <w:bookmarkEnd w:id="81"/>
    </w:p>
    <w:p w14:paraId="2D8A766E" w14:textId="2925E2D1" w:rsidR="00D97691" w:rsidRPr="00CE1657" w:rsidRDefault="00E614BC" w:rsidP="005F160A">
      <w:pPr>
        <w:spacing w:line="264" w:lineRule="auto"/>
        <w:rPr>
          <w:rFonts w:ascii="Times New Roman" w:hAnsi="Times New Roman" w:cs="Times New Roman"/>
        </w:rPr>
      </w:pPr>
      <w:bookmarkStart w:id="82" w:name="_Toc146790373"/>
      <w:bookmarkStart w:id="83" w:name="_Toc146800772"/>
      <w:bookmarkStart w:id="84" w:name="_Toc146825342"/>
      <w:r w:rsidRPr="00CE1657">
        <w:rPr>
          <w:rFonts w:ascii="Times New Roman" w:hAnsi="Times New Roman" w:cs="Times New Roman"/>
        </w:rPr>
        <w:tab/>
      </w:r>
      <w:bookmarkEnd w:id="82"/>
      <w:bookmarkEnd w:id="83"/>
      <w:bookmarkEnd w:id="84"/>
      <w:r w:rsidR="00BC4B9D" w:rsidRPr="00CE1657">
        <w:rPr>
          <w:rFonts w:ascii="Times New Roman" w:hAnsi="Times New Roman" w:cs="Times New Roman"/>
        </w:rPr>
        <w:t>We</w:t>
      </w:r>
      <w:r w:rsidR="009C3698" w:rsidRPr="00CE1657">
        <w:rPr>
          <w:rFonts w:ascii="Times New Roman" w:hAnsi="Times New Roman" w:cs="Times New Roman"/>
        </w:rPr>
        <w:t xml:space="preserve"> conducted</w:t>
      </w:r>
      <w:r w:rsidR="00BC13D2" w:rsidRPr="00CE1657">
        <w:rPr>
          <w:rFonts w:ascii="Times New Roman" w:hAnsi="Times New Roman" w:cs="Times New Roman"/>
        </w:rPr>
        <w:t xml:space="preserve"> </w:t>
      </w:r>
      <w:r w:rsidR="00BC4B9D" w:rsidRPr="00CE1657">
        <w:rPr>
          <w:rFonts w:ascii="Times New Roman" w:hAnsi="Times New Roman" w:cs="Times New Roman"/>
        </w:rPr>
        <w:t xml:space="preserve">this study </w:t>
      </w:r>
      <w:r w:rsidR="009C3698" w:rsidRPr="00CE1657">
        <w:rPr>
          <w:rFonts w:ascii="Times New Roman" w:hAnsi="Times New Roman" w:cs="Times New Roman"/>
        </w:rPr>
        <w:t>i</w:t>
      </w:r>
      <w:r w:rsidR="00BC13D2" w:rsidRPr="00CE1657">
        <w:rPr>
          <w:rFonts w:ascii="Times New Roman" w:hAnsi="Times New Roman" w:cs="Times New Roman"/>
        </w:rPr>
        <w:t xml:space="preserve">n </w:t>
      </w:r>
      <w:r w:rsidR="001A770A" w:rsidRPr="00CE1657">
        <w:rPr>
          <w:rFonts w:ascii="Times New Roman" w:hAnsi="Times New Roman" w:cs="Times New Roman"/>
        </w:rPr>
        <w:t>two regions</w:t>
      </w:r>
      <w:r w:rsidR="009C3698" w:rsidRPr="00CE1657">
        <w:rPr>
          <w:rFonts w:ascii="Times New Roman" w:hAnsi="Times New Roman" w:cs="Times New Roman"/>
        </w:rPr>
        <w:t xml:space="preserve"> of the Cape Fear River Estuary (CFRE)</w:t>
      </w:r>
      <w:r w:rsidR="00AA760B" w:rsidRPr="00CE1657">
        <w:rPr>
          <w:rFonts w:ascii="Times New Roman" w:hAnsi="Times New Roman" w:cs="Times New Roman"/>
        </w:rPr>
        <w:t xml:space="preserve"> </w:t>
      </w:r>
      <w:r w:rsidR="009C3698" w:rsidRPr="00CE1657">
        <w:rPr>
          <w:rFonts w:ascii="Times New Roman" w:hAnsi="Times New Roman" w:cs="Times New Roman"/>
        </w:rPr>
        <w:t xml:space="preserve">in </w:t>
      </w:r>
      <w:r w:rsidR="001A770A" w:rsidRPr="00CE1657">
        <w:rPr>
          <w:rFonts w:ascii="Times New Roman" w:hAnsi="Times New Roman" w:cs="Times New Roman"/>
        </w:rPr>
        <w:t>southeastern North Carolina</w:t>
      </w:r>
      <w:r w:rsidR="00930302" w:rsidRPr="00CE1657">
        <w:rPr>
          <w:rFonts w:ascii="Times New Roman" w:hAnsi="Times New Roman" w:cs="Times New Roman"/>
        </w:rPr>
        <w:t xml:space="preserve"> </w:t>
      </w:r>
      <w:r w:rsidR="00054872" w:rsidRPr="00CE1657">
        <w:rPr>
          <w:rFonts w:ascii="Times New Roman" w:hAnsi="Times New Roman" w:cs="Times New Roman"/>
        </w:rPr>
        <w:t>(</w:t>
      </w:r>
      <w:r w:rsidR="00054872" w:rsidRPr="00CE1657">
        <w:rPr>
          <w:rFonts w:ascii="Times New Roman" w:hAnsi="Times New Roman" w:cs="Times New Roman"/>
        </w:rPr>
        <w:fldChar w:fldCharType="begin"/>
      </w:r>
      <w:r w:rsidR="00054872" w:rsidRPr="00CE1657">
        <w:rPr>
          <w:rFonts w:ascii="Times New Roman" w:hAnsi="Times New Roman" w:cs="Times New Roman"/>
        </w:rPr>
        <w:instrText xml:space="preserve"> REF _Ref149735222 \h </w:instrText>
      </w:r>
      <w:r w:rsidR="00423BA0" w:rsidRPr="00CE1657">
        <w:rPr>
          <w:rFonts w:ascii="Times New Roman" w:hAnsi="Times New Roman" w:cs="Times New Roman"/>
        </w:rPr>
        <w:instrText xml:space="preserve"> \* MERGEFORMAT </w:instrText>
      </w:r>
      <w:r w:rsidR="00054872" w:rsidRPr="00CE1657">
        <w:rPr>
          <w:rFonts w:ascii="Times New Roman" w:hAnsi="Times New Roman" w:cs="Times New Roman"/>
        </w:rPr>
      </w:r>
      <w:r w:rsidR="00054872" w:rsidRPr="00CE1657">
        <w:rPr>
          <w:rFonts w:ascii="Times New Roman" w:hAnsi="Times New Roman" w:cs="Times New Roman"/>
        </w:rPr>
        <w:fldChar w:fldCharType="separate"/>
      </w:r>
      <w:r w:rsidR="00054872" w:rsidRPr="00CE1657">
        <w:rPr>
          <w:rFonts w:ascii="Times New Roman" w:hAnsi="Times New Roman" w:cs="Times New Roman"/>
        </w:rPr>
        <w:t xml:space="preserve">Figure </w:t>
      </w:r>
      <w:r w:rsidR="00054872" w:rsidRPr="00CE1657">
        <w:rPr>
          <w:rFonts w:ascii="Times New Roman" w:hAnsi="Times New Roman" w:cs="Times New Roman"/>
          <w:noProof/>
        </w:rPr>
        <w:t>3</w:t>
      </w:r>
      <w:r w:rsidR="00054872" w:rsidRPr="00CE1657">
        <w:rPr>
          <w:rFonts w:ascii="Times New Roman" w:hAnsi="Times New Roman" w:cs="Times New Roman"/>
        </w:rPr>
        <w:fldChar w:fldCharType="end"/>
      </w:r>
      <w:r w:rsidR="009C3698" w:rsidRPr="00CE1657">
        <w:rPr>
          <w:rFonts w:ascii="Times New Roman" w:hAnsi="Times New Roman" w:cs="Times New Roman"/>
        </w:rPr>
        <w:t>)</w:t>
      </w:r>
      <w:r w:rsidR="00FD16F3" w:rsidRPr="00CE1657">
        <w:rPr>
          <w:rFonts w:ascii="Times New Roman" w:hAnsi="Times New Roman" w:cs="Times New Roman"/>
        </w:rPr>
        <w:t xml:space="preserve">. </w:t>
      </w:r>
      <w:r w:rsidR="00AA760B" w:rsidRPr="00CE1657">
        <w:rPr>
          <w:rFonts w:ascii="Times New Roman" w:hAnsi="Times New Roman" w:cs="Times New Roman"/>
        </w:rPr>
        <w:t xml:space="preserve">On May 3, 2023, our study spanned </w:t>
      </w:r>
      <w:r w:rsidR="002B24BA" w:rsidRPr="00CE1657">
        <w:rPr>
          <w:rFonts w:ascii="Times New Roman" w:hAnsi="Times New Roman" w:cs="Times New Roman"/>
        </w:rPr>
        <w:t xml:space="preserve">the </w:t>
      </w:r>
      <w:r w:rsidR="001A770A" w:rsidRPr="00CE1657">
        <w:rPr>
          <w:rFonts w:ascii="Times New Roman" w:hAnsi="Times New Roman" w:cs="Times New Roman"/>
        </w:rPr>
        <w:t>Cape Fear River</w:t>
      </w:r>
      <w:r w:rsidR="008D5984" w:rsidRPr="00CE1657">
        <w:rPr>
          <w:rFonts w:ascii="Times New Roman" w:hAnsi="Times New Roman" w:cs="Times New Roman"/>
        </w:rPr>
        <w:t xml:space="preserve"> (CFR)</w:t>
      </w:r>
      <w:r w:rsidR="001A770A" w:rsidRPr="00CE1657">
        <w:rPr>
          <w:rFonts w:ascii="Times New Roman" w:hAnsi="Times New Roman" w:cs="Times New Roman"/>
        </w:rPr>
        <w:t xml:space="preserve"> </w:t>
      </w:r>
      <w:r w:rsidR="00AA760B" w:rsidRPr="00CE1657">
        <w:rPr>
          <w:rFonts w:ascii="Times New Roman" w:hAnsi="Times New Roman" w:cs="Times New Roman"/>
        </w:rPr>
        <w:t>near</w:t>
      </w:r>
      <w:r w:rsidR="001A770A" w:rsidRPr="00CE1657">
        <w:rPr>
          <w:rFonts w:ascii="Times New Roman" w:hAnsi="Times New Roman" w:cs="Times New Roman"/>
        </w:rPr>
        <w:t xml:space="preserve"> Wilmington (34.0836, -77.9331)</w:t>
      </w:r>
      <w:r w:rsidR="00930302" w:rsidRPr="00CE1657">
        <w:rPr>
          <w:rFonts w:ascii="Times New Roman" w:hAnsi="Times New Roman" w:cs="Times New Roman"/>
        </w:rPr>
        <w:t xml:space="preserve"> </w:t>
      </w:r>
      <w:r w:rsidR="00C364DA" w:rsidRPr="00CE1657">
        <w:rPr>
          <w:rFonts w:ascii="Times New Roman" w:hAnsi="Times New Roman" w:cs="Times New Roman"/>
        </w:rPr>
        <w:t>(</w:t>
      </w:r>
      <w:r w:rsidR="00C364DA" w:rsidRPr="00CE1657">
        <w:rPr>
          <w:rFonts w:ascii="Times New Roman" w:hAnsi="Times New Roman" w:cs="Times New Roman"/>
        </w:rPr>
        <w:fldChar w:fldCharType="begin"/>
      </w:r>
      <w:r w:rsidR="00C364DA" w:rsidRPr="00CE1657">
        <w:rPr>
          <w:rFonts w:ascii="Times New Roman" w:hAnsi="Times New Roman" w:cs="Times New Roman"/>
        </w:rPr>
        <w:instrText xml:space="preserve"> REF _Ref149736302 \h </w:instrText>
      </w:r>
      <w:r w:rsidR="00423BA0" w:rsidRPr="00CE1657">
        <w:rPr>
          <w:rFonts w:ascii="Times New Roman" w:hAnsi="Times New Roman" w:cs="Times New Roman"/>
        </w:rPr>
        <w:instrText xml:space="preserve"> \* MERGEFORMAT </w:instrText>
      </w:r>
      <w:r w:rsidR="00C364DA" w:rsidRPr="00CE1657">
        <w:rPr>
          <w:rFonts w:ascii="Times New Roman" w:hAnsi="Times New Roman" w:cs="Times New Roman"/>
        </w:rPr>
      </w:r>
      <w:r w:rsidR="00C364DA" w:rsidRPr="00CE1657">
        <w:rPr>
          <w:rFonts w:ascii="Times New Roman" w:hAnsi="Times New Roman" w:cs="Times New Roman"/>
        </w:rPr>
        <w:fldChar w:fldCharType="separate"/>
      </w:r>
      <w:r w:rsidR="00C364DA" w:rsidRPr="00CE1657">
        <w:rPr>
          <w:rFonts w:ascii="Times New Roman" w:hAnsi="Times New Roman" w:cs="Times New Roman"/>
        </w:rPr>
        <w:t xml:space="preserve">Figure </w:t>
      </w:r>
      <w:r w:rsidR="00C364DA" w:rsidRPr="00CE1657">
        <w:rPr>
          <w:rFonts w:ascii="Times New Roman" w:hAnsi="Times New Roman" w:cs="Times New Roman"/>
          <w:noProof/>
        </w:rPr>
        <w:t>4</w:t>
      </w:r>
      <w:r w:rsidR="00C364DA" w:rsidRPr="00CE1657">
        <w:rPr>
          <w:rFonts w:ascii="Times New Roman" w:hAnsi="Times New Roman" w:cs="Times New Roman"/>
        </w:rPr>
        <w:fldChar w:fldCharType="end"/>
      </w:r>
      <w:r w:rsidR="00C364DA" w:rsidRPr="00CE1657">
        <w:rPr>
          <w:rFonts w:ascii="Times New Roman" w:hAnsi="Times New Roman" w:cs="Times New Roman"/>
        </w:rPr>
        <w:t>).</w:t>
      </w:r>
      <w:r w:rsidR="0049241A" w:rsidRPr="00CE1657">
        <w:rPr>
          <w:rFonts w:ascii="Times New Roman" w:hAnsi="Times New Roman" w:cs="Times New Roman"/>
        </w:rPr>
        <w:t xml:space="preserve"> </w:t>
      </w:r>
      <w:r w:rsidR="00AA760B" w:rsidRPr="00CE1657">
        <w:rPr>
          <w:rFonts w:ascii="Times New Roman" w:hAnsi="Times New Roman" w:cs="Times New Roman"/>
        </w:rPr>
        <w:t xml:space="preserve">This date served as </w:t>
      </w:r>
      <w:r w:rsidR="00BC4B9D" w:rsidRPr="00CE1657">
        <w:rPr>
          <w:rFonts w:ascii="Times New Roman" w:hAnsi="Times New Roman" w:cs="Times New Roman"/>
        </w:rPr>
        <w:t xml:space="preserve">a technical evaluation </w:t>
      </w:r>
      <w:r w:rsidR="00AA760B" w:rsidRPr="00CE1657">
        <w:rPr>
          <w:rFonts w:ascii="Times New Roman" w:hAnsi="Times New Roman" w:cs="Times New Roman"/>
        </w:rPr>
        <w:t>for</w:t>
      </w:r>
      <w:r w:rsidR="00BC4B9D" w:rsidRPr="00CE1657">
        <w:rPr>
          <w:rFonts w:ascii="Times New Roman" w:hAnsi="Times New Roman" w:cs="Times New Roman"/>
        </w:rPr>
        <w:t xml:space="preserve"> the Acrobat instrument</w:t>
      </w:r>
      <w:r w:rsidR="00FD16F3" w:rsidRPr="00CE1657">
        <w:rPr>
          <w:rFonts w:ascii="Times New Roman" w:hAnsi="Times New Roman" w:cs="Times New Roman"/>
        </w:rPr>
        <w:t>, a versatile marine research platform developed by Sea Sciences In</w:t>
      </w:r>
      <w:r w:rsidR="005F160A" w:rsidRPr="00CE1657">
        <w:rPr>
          <w:rFonts w:ascii="Times New Roman" w:hAnsi="Times New Roman" w:cs="Times New Roman"/>
        </w:rPr>
        <w:t>c</w:t>
      </w:r>
      <w:r w:rsidR="002B1A9C" w:rsidRPr="00CE1657">
        <w:rPr>
          <w:rFonts w:ascii="Times New Roman" w:hAnsi="Times New Roman" w:cs="Times New Roman"/>
        </w:rPr>
        <w:t>. (</w:t>
      </w:r>
      <w:r w:rsidR="002B1A9C" w:rsidRPr="00CE1657">
        <w:rPr>
          <w:rFonts w:ascii="Times New Roman" w:hAnsi="Times New Roman" w:cs="Times New Roman"/>
        </w:rPr>
        <w:fldChar w:fldCharType="begin"/>
      </w:r>
      <w:r w:rsidR="002B1A9C" w:rsidRPr="00CE1657">
        <w:rPr>
          <w:rFonts w:ascii="Times New Roman" w:hAnsi="Times New Roman" w:cs="Times New Roman"/>
        </w:rPr>
        <w:instrText xml:space="preserve"> REF _Ref148517297 \h </w:instrText>
      </w:r>
      <w:r w:rsidR="00E21795" w:rsidRPr="00CE1657">
        <w:rPr>
          <w:rFonts w:ascii="Times New Roman" w:hAnsi="Times New Roman" w:cs="Times New Roman"/>
        </w:rPr>
        <w:instrText xml:space="preserve"> \* MERGEFORMAT </w:instrText>
      </w:r>
      <w:r w:rsidR="002B1A9C" w:rsidRPr="00CE1657">
        <w:rPr>
          <w:rFonts w:ascii="Times New Roman" w:hAnsi="Times New Roman" w:cs="Times New Roman"/>
        </w:rPr>
      </w:r>
      <w:r w:rsidR="002B1A9C" w:rsidRPr="00CE1657">
        <w:rPr>
          <w:rFonts w:ascii="Times New Roman" w:hAnsi="Times New Roman" w:cs="Times New Roman"/>
        </w:rPr>
        <w:fldChar w:fldCharType="separate"/>
      </w:r>
      <w:r w:rsidR="003D57F7" w:rsidRPr="00CE1657">
        <w:rPr>
          <w:rFonts w:ascii="Times New Roman" w:hAnsi="Times New Roman" w:cs="Times New Roman"/>
        </w:rPr>
        <w:t xml:space="preserve">Figure </w:t>
      </w:r>
      <w:r w:rsidR="003D57F7" w:rsidRPr="00CE1657">
        <w:rPr>
          <w:rFonts w:ascii="Times New Roman" w:hAnsi="Times New Roman" w:cs="Times New Roman"/>
          <w:noProof/>
        </w:rPr>
        <w:t>5</w:t>
      </w:r>
      <w:r w:rsidR="002B1A9C" w:rsidRPr="00CE1657">
        <w:rPr>
          <w:rFonts w:ascii="Times New Roman" w:hAnsi="Times New Roman" w:cs="Times New Roman"/>
        </w:rPr>
        <w:fldChar w:fldCharType="end"/>
      </w:r>
      <w:r w:rsidR="002B1A9C" w:rsidRPr="00CE1657">
        <w:rPr>
          <w:rFonts w:ascii="Times New Roman" w:hAnsi="Times New Roman" w:cs="Times New Roman"/>
        </w:rPr>
        <w:t>).</w:t>
      </w:r>
      <w:r w:rsidR="00FD16F3" w:rsidRPr="00CE1657">
        <w:rPr>
          <w:rFonts w:ascii="Times New Roman" w:hAnsi="Times New Roman" w:cs="Times New Roman"/>
        </w:rPr>
        <w:t xml:space="preserve"> Despite </w:t>
      </w:r>
      <w:r w:rsidR="00AA760B" w:rsidRPr="00CE1657">
        <w:rPr>
          <w:rFonts w:ascii="Times New Roman" w:hAnsi="Times New Roman" w:cs="Times New Roman"/>
        </w:rPr>
        <w:t>its</w:t>
      </w:r>
      <w:r w:rsidR="00FD16F3" w:rsidRPr="00CE1657">
        <w:rPr>
          <w:rFonts w:ascii="Times New Roman" w:hAnsi="Times New Roman" w:cs="Times New Roman"/>
        </w:rPr>
        <w:t xml:space="preserve"> lightweight frame (approximately 30 lbs. without instrumentation), </w:t>
      </w:r>
      <w:r w:rsidR="00AA760B" w:rsidRPr="00CE1657">
        <w:rPr>
          <w:rFonts w:ascii="Times New Roman" w:hAnsi="Times New Roman" w:cs="Times New Roman"/>
        </w:rPr>
        <w:t xml:space="preserve">the instrument </w:t>
      </w:r>
      <w:r w:rsidR="00FD16F3" w:rsidRPr="00CE1657">
        <w:rPr>
          <w:rFonts w:ascii="Times New Roman" w:hAnsi="Times New Roman" w:cs="Times New Roman"/>
        </w:rPr>
        <w:t>accommodates standard research</w:t>
      </w:r>
      <w:r w:rsidR="00AA760B" w:rsidRPr="00CE1657">
        <w:rPr>
          <w:rFonts w:ascii="Times New Roman" w:hAnsi="Times New Roman" w:cs="Times New Roman"/>
        </w:rPr>
        <w:t xml:space="preserve"> tools</w:t>
      </w:r>
      <w:r w:rsidR="00BC4B9D" w:rsidRPr="00CE1657">
        <w:rPr>
          <w:rFonts w:ascii="Times New Roman" w:hAnsi="Times New Roman" w:cs="Times New Roman"/>
        </w:rPr>
        <w:t xml:space="preserve"> </w:t>
      </w:r>
      <w:r w:rsidR="00FD16F3" w:rsidRPr="00CE1657">
        <w:rPr>
          <w:rFonts w:ascii="Times New Roman" w:hAnsi="Times New Roman" w:cs="Times New Roman"/>
        </w:rPr>
        <w:t xml:space="preserve">and facilitates real-time data acquisition. We </w:t>
      </w:r>
      <w:r w:rsidR="00AA760B" w:rsidRPr="00CE1657">
        <w:rPr>
          <w:rFonts w:ascii="Times New Roman" w:hAnsi="Times New Roman" w:cs="Times New Roman"/>
        </w:rPr>
        <w:t xml:space="preserve">paired </w:t>
      </w:r>
      <w:r w:rsidR="00FD16F3" w:rsidRPr="00CE1657">
        <w:rPr>
          <w:rFonts w:ascii="Times New Roman" w:hAnsi="Times New Roman" w:cs="Times New Roman"/>
        </w:rPr>
        <w:t>the Seabird SBE 25 plus Sealogger CTD</w:t>
      </w:r>
      <w:r w:rsidR="00AA760B" w:rsidRPr="00CE1657">
        <w:rPr>
          <w:rFonts w:ascii="Times New Roman" w:hAnsi="Times New Roman" w:cs="Times New Roman"/>
        </w:rPr>
        <w:t>, with</w:t>
      </w:r>
      <w:r w:rsidR="00FD16F3" w:rsidRPr="00CE1657">
        <w:rPr>
          <w:rFonts w:ascii="Times New Roman" w:hAnsi="Times New Roman" w:cs="Times New Roman"/>
        </w:rPr>
        <w:t xml:space="preserve"> a suite of auxiliary sensors</w:t>
      </w:r>
      <w:r w:rsidR="00AA760B" w:rsidRPr="00CE1657">
        <w:rPr>
          <w:rFonts w:ascii="Times New Roman" w:hAnsi="Times New Roman" w:cs="Times New Roman"/>
        </w:rPr>
        <w:t xml:space="preserve"> such as </w:t>
      </w:r>
      <w:r w:rsidR="00BC6037">
        <w:rPr>
          <w:rFonts w:ascii="Times New Roman" w:hAnsi="Times New Roman" w:cs="Times New Roman"/>
        </w:rPr>
        <w:t xml:space="preserve">the </w:t>
      </w:r>
      <w:r w:rsidR="00FD16F3" w:rsidRPr="00CE1657">
        <w:rPr>
          <w:rFonts w:ascii="Times New Roman" w:eastAsia="Times New Roman" w:hAnsi="Times New Roman" w:cs="Times New Roman"/>
          <w:kern w:val="0"/>
          <w14:ligatures w14:val="none"/>
        </w:rPr>
        <w:t>Seabird SBE 4 Conductivity</w:t>
      </w:r>
      <w:r w:rsidR="00AA760B" w:rsidRPr="00CE1657">
        <w:rPr>
          <w:rFonts w:ascii="Times New Roman" w:eastAsia="Times New Roman" w:hAnsi="Times New Roman" w:cs="Times New Roman"/>
          <w:kern w:val="0"/>
          <w14:ligatures w14:val="none"/>
        </w:rPr>
        <w:t xml:space="preserve"> sensor</w:t>
      </w:r>
      <w:r w:rsidR="00FD16F3" w:rsidRPr="00CE1657">
        <w:rPr>
          <w:rFonts w:ascii="Times New Roman" w:eastAsia="Times New Roman" w:hAnsi="Times New Roman" w:cs="Times New Roman"/>
          <w:kern w:val="0"/>
          <w14:ligatures w14:val="none"/>
        </w:rPr>
        <w:t>, Seabird 43 Oxygen</w:t>
      </w:r>
      <w:r w:rsidR="00AA760B" w:rsidRPr="00CE1657">
        <w:rPr>
          <w:rFonts w:ascii="Times New Roman" w:eastAsia="Times New Roman" w:hAnsi="Times New Roman" w:cs="Times New Roman"/>
          <w:kern w:val="0"/>
          <w14:ligatures w14:val="none"/>
        </w:rPr>
        <w:t xml:space="preserve"> sensor</w:t>
      </w:r>
      <w:r w:rsidR="00FD16F3" w:rsidRPr="00CE1657">
        <w:rPr>
          <w:rFonts w:ascii="Times New Roman" w:eastAsia="Times New Roman" w:hAnsi="Times New Roman" w:cs="Times New Roman"/>
          <w:kern w:val="0"/>
          <w14:ligatures w14:val="none"/>
        </w:rPr>
        <w:t>, Seapoint Chlorophyll Fluorometer, Seapoint Ultraviolet Fluorometer, and Seapoint Turbidity Meter.</w:t>
      </w:r>
      <w:r w:rsidR="00AA760B" w:rsidRPr="00CE1657">
        <w:rPr>
          <w:rFonts w:ascii="Times New Roman" w:eastAsia="Times New Roman" w:hAnsi="Times New Roman" w:cs="Times New Roman"/>
          <w:kern w:val="0"/>
          <w14:ligatures w14:val="none"/>
        </w:rPr>
        <w:t xml:space="preserve"> </w:t>
      </w:r>
      <w:r w:rsidR="00BC4B9D" w:rsidRPr="00CE1657">
        <w:rPr>
          <w:rFonts w:ascii="Times New Roman" w:hAnsi="Times New Roman" w:cs="Times New Roman"/>
        </w:rPr>
        <w:t xml:space="preserve">The outcome of this assessment yielded some valuable data, albeit limited in quantity. </w:t>
      </w:r>
    </w:p>
    <w:p w14:paraId="08E2583F" w14:textId="139ABC38" w:rsidR="00A7404D" w:rsidRPr="00CE1657" w:rsidRDefault="00054872" w:rsidP="00AA44FF">
      <w:pPr>
        <w:spacing w:line="264" w:lineRule="auto"/>
        <w:ind w:firstLine="720"/>
        <w:rPr>
          <w:rFonts w:ascii="Times New Roman" w:hAnsi="Times New Roman" w:cs="Times New Roman"/>
        </w:rPr>
      </w:pPr>
      <w:r w:rsidRPr="00CE1657">
        <w:rPr>
          <w:rFonts w:ascii="Times New Roman" w:hAnsi="Times New Roman" w:cs="Times New Roman"/>
        </w:rPr>
        <w:t>The primary emphasis of the study and analysis was the subsequent sampling date, May 5, 2023, which targeted the entry point of the Masonboro Inlet near Wrightsville Beach (34.181, -77.798)</w:t>
      </w:r>
      <w:r w:rsidR="00930302" w:rsidRPr="00CE1657">
        <w:rPr>
          <w:rFonts w:ascii="Times New Roman" w:hAnsi="Times New Roman" w:cs="Times New Roman"/>
        </w:rPr>
        <w:t xml:space="preserve"> </w:t>
      </w:r>
      <w:r w:rsidR="00C364DA" w:rsidRPr="00CE1657">
        <w:rPr>
          <w:rFonts w:ascii="Times New Roman" w:hAnsi="Times New Roman" w:cs="Times New Roman"/>
        </w:rPr>
        <w:t>(</w:t>
      </w:r>
      <w:r w:rsidR="00C364DA" w:rsidRPr="00CE1657">
        <w:rPr>
          <w:rFonts w:ascii="Times New Roman" w:hAnsi="Times New Roman" w:cs="Times New Roman"/>
        </w:rPr>
        <w:fldChar w:fldCharType="begin"/>
      </w:r>
      <w:r w:rsidR="00C364DA" w:rsidRPr="00CE1657">
        <w:rPr>
          <w:rFonts w:ascii="Times New Roman" w:hAnsi="Times New Roman" w:cs="Times New Roman"/>
        </w:rPr>
        <w:instrText xml:space="preserve"> REF _Ref149736302 \h </w:instrText>
      </w:r>
      <w:r w:rsidR="00423BA0" w:rsidRPr="00CE1657">
        <w:rPr>
          <w:rFonts w:ascii="Times New Roman" w:hAnsi="Times New Roman" w:cs="Times New Roman"/>
        </w:rPr>
        <w:instrText xml:space="preserve"> \* MERGEFORMAT </w:instrText>
      </w:r>
      <w:r w:rsidR="00C364DA" w:rsidRPr="00CE1657">
        <w:rPr>
          <w:rFonts w:ascii="Times New Roman" w:hAnsi="Times New Roman" w:cs="Times New Roman"/>
        </w:rPr>
      </w:r>
      <w:r w:rsidR="00C364DA" w:rsidRPr="00CE1657">
        <w:rPr>
          <w:rFonts w:ascii="Times New Roman" w:hAnsi="Times New Roman" w:cs="Times New Roman"/>
        </w:rPr>
        <w:fldChar w:fldCharType="separate"/>
      </w:r>
      <w:r w:rsidR="00C364DA" w:rsidRPr="00CE1657">
        <w:rPr>
          <w:rFonts w:ascii="Times New Roman" w:hAnsi="Times New Roman" w:cs="Times New Roman"/>
        </w:rPr>
        <w:t xml:space="preserve">Figure </w:t>
      </w:r>
      <w:r w:rsidR="00C364DA" w:rsidRPr="00CE1657">
        <w:rPr>
          <w:rFonts w:ascii="Times New Roman" w:hAnsi="Times New Roman" w:cs="Times New Roman"/>
          <w:noProof/>
        </w:rPr>
        <w:t>4</w:t>
      </w:r>
      <w:r w:rsidR="00C364DA" w:rsidRPr="00CE1657">
        <w:rPr>
          <w:rFonts w:ascii="Times New Roman" w:hAnsi="Times New Roman" w:cs="Times New Roman"/>
        </w:rPr>
        <w:fldChar w:fldCharType="end"/>
      </w:r>
      <w:r w:rsidR="00C364DA" w:rsidRPr="00CE1657">
        <w:rPr>
          <w:rFonts w:ascii="Times New Roman" w:hAnsi="Times New Roman" w:cs="Times New Roman"/>
        </w:rPr>
        <w:t xml:space="preserve">). </w:t>
      </w:r>
      <w:r w:rsidRPr="00CE1657">
        <w:rPr>
          <w:rFonts w:ascii="Times New Roman" w:hAnsi="Times New Roman" w:cs="Times New Roman"/>
        </w:rPr>
        <w:t>This inlet, approximately 0.2 miles wide, lies to the east of Wilmington, NC, connecting the Intracoastal Waterway and Greenville Sound to the Atlantic Ocean via Shinn Creek and separating Masonboro Island Reserve from Wrightsville Beach. Historically, during the Civil War, Masonboro Inlet served as a primary route for blockade runners, offering them shelter behind the barrier islands before they accessed Wilmington and the CFR. Today, the inlet boasts two beaches and is marked by two rock jetties extending into the ocean, which allows it to be navigable for various vessel sizes, despite potential shoaling present in the broader Cape Fear (CF) coastal region (capefear-nc.com).</w:t>
      </w:r>
    </w:p>
    <w:p w14:paraId="652183BB" w14:textId="77777777" w:rsidR="00B9482F" w:rsidRPr="00CE1657" w:rsidRDefault="00A7404D" w:rsidP="008B2BB2">
      <w:pPr>
        <w:keepNext/>
        <w:spacing w:line="264" w:lineRule="auto"/>
        <w:jc w:val="center"/>
        <w:rPr>
          <w:rFonts w:ascii="Times New Roman" w:hAnsi="Times New Roman" w:cs="Times New Roman"/>
        </w:rPr>
      </w:pPr>
      <w:r w:rsidRPr="00CE1657">
        <w:rPr>
          <w:rFonts w:ascii="Times New Roman" w:hAnsi="Times New Roman" w:cs="Times New Roman"/>
          <w:noProof/>
        </w:rPr>
        <w:lastRenderedPageBreak/>
        <w:drawing>
          <wp:inline distT="0" distB="0" distL="0" distR="0" wp14:anchorId="438E75A9" wp14:editId="6807B664">
            <wp:extent cx="2895979" cy="2888974"/>
            <wp:effectExtent l="0" t="0" r="0" b="0"/>
            <wp:docPr id="1551294726" name="Picture 1551294726"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5942" name="Picture 6" descr="A map of the ocean&#10;&#10;Description automatically generated"/>
                    <pic:cNvPicPr/>
                  </pic:nvPicPr>
                  <pic:blipFill rotWithShape="1">
                    <a:blip r:embed="rId11" cstate="print">
                      <a:extLst>
                        <a:ext uri="{28A0092B-C50C-407E-A947-70E740481C1C}">
                          <a14:useLocalDpi xmlns:a14="http://schemas.microsoft.com/office/drawing/2010/main" val="0"/>
                        </a:ext>
                      </a:extLst>
                    </a:blip>
                    <a:srcRect l="5051" b="4566"/>
                    <a:stretch/>
                  </pic:blipFill>
                  <pic:spPr bwMode="auto">
                    <a:xfrm>
                      <a:off x="0" y="0"/>
                      <a:ext cx="2990726" cy="2983492"/>
                    </a:xfrm>
                    <a:prstGeom prst="rect">
                      <a:avLst/>
                    </a:prstGeom>
                    <a:ln>
                      <a:noFill/>
                    </a:ln>
                    <a:extLst>
                      <a:ext uri="{53640926-AAD7-44D8-BBD7-CCE9431645EC}">
                        <a14:shadowObscured xmlns:a14="http://schemas.microsoft.com/office/drawing/2010/main"/>
                      </a:ext>
                    </a:extLst>
                  </pic:spPr>
                </pic:pic>
              </a:graphicData>
            </a:graphic>
          </wp:inline>
        </w:drawing>
      </w:r>
    </w:p>
    <w:p w14:paraId="31E52B60" w14:textId="32337F65" w:rsidR="00A7404D" w:rsidRPr="00CE1657" w:rsidRDefault="00B9482F" w:rsidP="008B2BB2">
      <w:pPr>
        <w:pStyle w:val="Caption"/>
        <w:jc w:val="center"/>
        <w:rPr>
          <w:rFonts w:ascii="Times New Roman" w:hAnsi="Times New Roman" w:cs="Times New Roman"/>
          <w:i w:val="0"/>
          <w:iCs w:val="0"/>
        </w:rPr>
      </w:pPr>
      <w:bookmarkStart w:id="85" w:name="_Ref149735222"/>
      <w:r w:rsidRPr="00CE1657">
        <w:rPr>
          <w:rFonts w:ascii="Times New Roman" w:hAnsi="Times New Roman" w:cs="Times New Roman"/>
          <w:i w:val="0"/>
          <w:iCs w:val="0"/>
        </w:rPr>
        <w:t xml:space="preserve">Figure </w:t>
      </w:r>
      <w:r w:rsidRPr="00CE1657">
        <w:rPr>
          <w:rFonts w:ascii="Times New Roman" w:hAnsi="Times New Roman" w:cs="Times New Roman"/>
          <w:i w:val="0"/>
          <w:iCs w:val="0"/>
        </w:rPr>
        <w:fldChar w:fldCharType="begin"/>
      </w:r>
      <w:r w:rsidRPr="00CE1657">
        <w:rPr>
          <w:rFonts w:ascii="Times New Roman" w:hAnsi="Times New Roman" w:cs="Times New Roman"/>
          <w:i w:val="0"/>
          <w:iCs w:val="0"/>
        </w:rPr>
        <w:instrText xml:space="preserve"> SEQ Figure \* ARABIC </w:instrText>
      </w:r>
      <w:r w:rsidRPr="00CE1657">
        <w:rPr>
          <w:rFonts w:ascii="Times New Roman" w:hAnsi="Times New Roman" w:cs="Times New Roman"/>
          <w:i w:val="0"/>
          <w:iCs w:val="0"/>
        </w:rPr>
        <w:fldChar w:fldCharType="separate"/>
      </w:r>
      <w:r w:rsidR="00AA44FF" w:rsidRPr="00CE1657">
        <w:rPr>
          <w:rFonts w:ascii="Times New Roman" w:hAnsi="Times New Roman" w:cs="Times New Roman"/>
          <w:i w:val="0"/>
          <w:iCs w:val="0"/>
          <w:noProof/>
        </w:rPr>
        <w:t>3</w:t>
      </w:r>
      <w:r w:rsidRPr="00CE1657">
        <w:rPr>
          <w:rFonts w:ascii="Times New Roman" w:hAnsi="Times New Roman" w:cs="Times New Roman"/>
          <w:i w:val="0"/>
          <w:iCs w:val="0"/>
        </w:rPr>
        <w:fldChar w:fldCharType="end"/>
      </w:r>
      <w:bookmarkEnd w:id="85"/>
      <w:r w:rsidRPr="00CE1657">
        <w:rPr>
          <w:rFonts w:ascii="Times New Roman" w:hAnsi="Times New Roman" w:cs="Times New Roman"/>
          <w:i w:val="0"/>
          <w:iCs w:val="0"/>
        </w:rPr>
        <w:t>: Study area in southeastern North Carolina.</w:t>
      </w:r>
    </w:p>
    <w:p w14:paraId="43898D56" w14:textId="77777777" w:rsidR="00E04356" w:rsidRPr="00CE1657" w:rsidRDefault="00E04356" w:rsidP="00E04356">
      <w:pPr>
        <w:keepNext/>
        <w:spacing w:line="264" w:lineRule="auto"/>
        <w:jc w:val="center"/>
        <w:rPr>
          <w:rFonts w:ascii="Times New Roman" w:hAnsi="Times New Roman" w:cs="Times New Roman"/>
        </w:rPr>
      </w:pPr>
      <w:r w:rsidRPr="00CE1657">
        <w:rPr>
          <w:rFonts w:ascii="Times New Roman" w:hAnsi="Times New Roman" w:cs="Times New Roman"/>
          <w:noProof/>
        </w:rPr>
        <w:drawing>
          <wp:inline distT="0" distB="0" distL="0" distR="0" wp14:anchorId="67AA78E0" wp14:editId="037D18E2">
            <wp:extent cx="6673285" cy="3234690"/>
            <wp:effectExtent l="0" t="0" r="0" b="3810"/>
            <wp:docPr id="37618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89834" name="Picture 3761898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91486" cy="3243513"/>
                    </a:xfrm>
                    <a:prstGeom prst="rect">
                      <a:avLst/>
                    </a:prstGeom>
                  </pic:spPr>
                </pic:pic>
              </a:graphicData>
            </a:graphic>
          </wp:inline>
        </w:drawing>
      </w:r>
    </w:p>
    <w:p w14:paraId="5AC41159" w14:textId="0AED0BB3" w:rsidR="00E04356" w:rsidRPr="00CE1657" w:rsidRDefault="00E04356" w:rsidP="00404FF8">
      <w:pPr>
        <w:pStyle w:val="Caption"/>
        <w:jc w:val="center"/>
        <w:rPr>
          <w:rFonts w:ascii="Times New Roman" w:hAnsi="Times New Roman" w:cs="Times New Roman"/>
        </w:rPr>
      </w:pPr>
      <w:bookmarkStart w:id="86" w:name="_Ref149736302"/>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00AA44FF" w:rsidRPr="00CE1657">
        <w:rPr>
          <w:rFonts w:ascii="Times New Roman" w:hAnsi="Times New Roman" w:cs="Times New Roman"/>
          <w:noProof/>
        </w:rPr>
        <w:t>4</w:t>
      </w:r>
      <w:r w:rsidRPr="00CE1657">
        <w:rPr>
          <w:rFonts w:ascii="Times New Roman" w:hAnsi="Times New Roman" w:cs="Times New Roman"/>
        </w:rPr>
        <w:fldChar w:fldCharType="end"/>
      </w:r>
      <w:bookmarkEnd w:id="86"/>
      <w:r w:rsidRPr="00CE1657">
        <w:rPr>
          <w:rFonts w:ascii="Times New Roman" w:hAnsi="Times New Roman" w:cs="Times New Roman"/>
        </w:rPr>
        <w:t>: In-situ sampling transect locations. A) Cape Fear River, B) Mouth of the Masonboro Inlet</w:t>
      </w:r>
    </w:p>
    <w:p w14:paraId="33D2D4BD" w14:textId="77777777" w:rsidR="00E04356" w:rsidRPr="00CE1657" w:rsidRDefault="00E04356" w:rsidP="00E04356">
      <w:pPr>
        <w:keepNext/>
        <w:spacing w:line="264" w:lineRule="auto"/>
        <w:jc w:val="center"/>
        <w:rPr>
          <w:rFonts w:ascii="Times New Roman" w:hAnsi="Times New Roman" w:cs="Times New Roman"/>
        </w:rPr>
      </w:pPr>
      <w:r w:rsidRPr="00CE1657">
        <w:rPr>
          <w:rFonts w:ascii="Times New Roman" w:hAnsi="Times New Roman" w:cs="Times New Roman"/>
          <w:noProof/>
        </w:rPr>
        <w:lastRenderedPageBreak/>
        <w:drawing>
          <wp:inline distT="0" distB="0" distL="0" distR="0" wp14:anchorId="19F06773" wp14:editId="1EFA3F87">
            <wp:extent cx="6386372" cy="2637790"/>
            <wp:effectExtent l="0" t="0" r="1905" b="3810"/>
            <wp:docPr id="715228017" name="Picture 2" descr="A collage of different types of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28017" name="Picture 2" descr="A collage of different types of equipme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93466" cy="2640720"/>
                    </a:xfrm>
                    <a:prstGeom prst="rect">
                      <a:avLst/>
                    </a:prstGeom>
                  </pic:spPr>
                </pic:pic>
              </a:graphicData>
            </a:graphic>
          </wp:inline>
        </w:drawing>
      </w:r>
    </w:p>
    <w:p w14:paraId="06DEF0E5" w14:textId="058FEAB0" w:rsidR="00E04356" w:rsidRPr="00CE1657" w:rsidRDefault="00E04356" w:rsidP="00AA44FF">
      <w:pPr>
        <w:pStyle w:val="Caption"/>
        <w:jc w:val="center"/>
        <w:rPr>
          <w:rFonts w:ascii="Times New Roman" w:hAnsi="Times New Roman" w:cs="Times New Roman"/>
        </w:rPr>
      </w:pPr>
      <w:bookmarkStart w:id="87" w:name="_Ref149736382"/>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00AA44FF" w:rsidRPr="00CE1657">
        <w:rPr>
          <w:rFonts w:ascii="Times New Roman" w:hAnsi="Times New Roman" w:cs="Times New Roman"/>
          <w:noProof/>
        </w:rPr>
        <w:t>5</w:t>
      </w:r>
      <w:r w:rsidRPr="00CE1657">
        <w:rPr>
          <w:rFonts w:ascii="Times New Roman" w:hAnsi="Times New Roman" w:cs="Times New Roman"/>
        </w:rPr>
        <w:fldChar w:fldCharType="end"/>
      </w:r>
      <w:bookmarkEnd w:id="87"/>
      <w:r w:rsidRPr="00CE1657">
        <w:rPr>
          <w:rFonts w:ascii="Times New Roman" w:hAnsi="Times New Roman" w:cs="Times New Roman"/>
        </w:rPr>
        <w:t>: In-situ measuring instruments. A) HR-512i Handheld Spectroradiometer, B) Acrobat with auxiliary sensors.</w:t>
      </w:r>
    </w:p>
    <w:p w14:paraId="5FD028D0" w14:textId="63104194" w:rsidR="00CA6E12" w:rsidRPr="00CE1657" w:rsidRDefault="00CA6E12" w:rsidP="00AA44FF">
      <w:pPr>
        <w:rPr>
          <w:rFonts w:ascii="Times New Roman" w:hAnsi="Times New Roman" w:cs="Times New Roman"/>
        </w:rPr>
      </w:pPr>
    </w:p>
    <w:p w14:paraId="0793EB82" w14:textId="6BF1303A" w:rsidR="00E614BC" w:rsidRPr="00CE1657" w:rsidRDefault="00E614BC" w:rsidP="00E614BC">
      <w:pPr>
        <w:spacing w:line="264" w:lineRule="auto"/>
        <w:rPr>
          <w:rFonts w:ascii="Times New Roman" w:hAnsi="Times New Roman" w:cs="Times New Roman"/>
        </w:rPr>
      </w:pPr>
      <w:r w:rsidRPr="00CE1657">
        <w:rPr>
          <w:rFonts w:ascii="Times New Roman" w:hAnsi="Times New Roman" w:cs="Times New Roman"/>
        </w:rPr>
        <w:tab/>
        <w:t>Th</w:t>
      </w:r>
      <w:r w:rsidR="00CC54F8" w:rsidRPr="00CE1657">
        <w:rPr>
          <w:rFonts w:ascii="Times New Roman" w:hAnsi="Times New Roman" w:cs="Times New Roman"/>
        </w:rPr>
        <w:t>e</w:t>
      </w:r>
      <w:r w:rsidRPr="00CE1657">
        <w:rPr>
          <w:rFonts w:ascii="Times New Roman" w:hAnsi="Times New Roman" w:cs="Times New Roman"/>
        </w:rPr>
        <w:t xml:space="preserve"> shoreface zone </w:t>
      </w:r>
      <w:r w:rsidR="00CC54F8" w:rsidRPr="00CE1657">
        <w:rPr>
          <w:rFonts w:ascii="Times New Roman" w:hAnsi="Times New Roman" w:cs="Times New Roman"/>
        </w:rPr>
        <w:t xml:space="preserve">in this area </w:t>
      </w:r>
      <w:r w:rsidRPr="00CE1657">
        <w:rPr>
          <w:rFonts w:ascii="Times New Roman" w:hAnsi="Times New Roman" w:cs="Times New Roman"/>
        </w:rPr>
        <w:t>connects the continental shelf with the subaerial coastal plain</w:t>
      </w:r>
      <w:r w:rsidR="00CC54F8" w:rsidRPr="00CE1657">
        <w:rPr>
          <w:rFonts w:ascii="Times New Roman" w:hAnsi="Times New Roman" w:cs="Times New Roman"/>
        </w:rPr>
        <w:t xml:space="preserve"> and </w:t>
      </w:r>
      <w:r w:rsidRPr="00CE1657">
        <w:rPr>
          <w:rFonts w:ascii="Times New Roman" w:hAnsi="Times New Roman" w:cs="Times New Roman"/>
        </w:rPr>
        <w:t>act</w:t>
      </w:r>
      <w:r w:rsidR="00CC54F8" w:rsidRPr="00CE1657">
        <w:rPr>
          <w:rFonts w:ascii="Times New Roman" w:hAnsi="Times New Roman" w:cs="Times New Roman"/>
        </w:rPr>
        <w:t>s</w:t>
      </w:r>
      <w:r w:rsidRPr="00CE1657">
        <w:rPr>
          <w:rFonts w:ascii="Times New Roman" w:hAnsi="Times New Roman" w:cs="Times New Roman"/>
        </w:rPr>
        <w:t xml:space="preserve"> as a buffer against oceanic forces while also facilitating the exchange of materials between land and sea. </w:t>
      </w:r>
      <w:r w:rsidR="00CC54F8" w:rsidRPr="00CE1657">
        <w:rPr>
          <w:rFonts w:ascii="Times New Roman" w:hAnsi="Times New Roman" w:cs="Times New Roman"/>
        </w:rPr>
        <w:t>This area</w:t>
      </w:r>
      <w:r w:rsidRPr="00CE1657">
        <w:rPr>
          <w:rFonts w:ascii="Times New Roman" w:hAnsi="Times New Roman" w:cs="Times New Roman"/>
        </w:rPr>
        <w:t xml:space="preserve"> is part of Onslow Bay, a high-energy, wave-dominated, microtidal shelf environment with a mean tidal range of about 1 m, and an average wave height of approximately 0.78 m with a period of 7.88 s (Thieler et al., 1995). Nestled within this bay, Wrightsville Beach, a distinctive low-lying, transgressive barrier island, stands out for its high-density development, populated with numerous single-family homes, duplexes, hotels, and condominiums. The shoreface plays a crucial role in sediment dynamics, influencing beach morphology, with sedimentary processes considerably molded by its geological attributes. The wave climate is characterized by waves approaching mainly from the northeast during winter and southeast during summer. In conjunction with storm waves from various directions, this results in a pronounced southward </w:t>
      </w:r>
      <w:r w:rsidR="00BC6037">
        <w:rPr>
          <w:rFonts w:ascii="Times New Roman" w:hAnsi="Times New Roman" w:cs="Times New Roman"/>
        </w:rPr>
        <w:t>sediment</w:t>
      </w:r>
      <w:r w:rsidRPr="00CE1657">
        <w:rPr>
          <w:rFonts w:ascii="Times New Roman" w:hAnsi="Times New Roman" w:cs="Times New Roman"/>
        </w:rPr>
        <w:t xml:space="preserve"> drift (Jarrett, 1977). Considering the erosion of existing sediments and rocks as the primary shoreface source, coupled with limited sediment entry, Wrightsville Beach ranks as one of the most replenished beaches on the U.S. East Coast. Major replenishments have been conducted approximately every four years since 1965 (Pilkey and Clayton, 1989). Given this extensive effort, numerous engineering studies have been carried out on Wrightsville Beach’s nearshore system, particularly regarding its response to jetty construction and beach replenishment. </w:t>
      </w:r>
    </w:p>
    <w:p w14:paraId="76F31D1B" w14:textId="575365F2" w:rsidR="00956429" w:rsidRPr="00CE1657" w:rsidRDefault="00E614BC" w:rsidP="00CC54F8">
      <w:pPr>
        <w:spacing w:line="264" w:lineRule="auto"/>
        <w:ind w:firstLine="360"/>
        <w:rPr>
          <w:rFonts w:ascii="Times New Roman" w:eastAsia="Times New Roman" w:hAnsi="Times New Roman" w:cs="Times New Roman"/>
          <w:color w:val="000000"/>
          <w:kern w:val="0"/>
          <w14:ligatures w14:val="none"/>
        </w:rPr>
      </w:pPr>
      <w:r w:rsidRPr="00CE1657">
        <w:rPr>
          <w:rFonts w:ascii="Times New Roman" w:hAnsi="Times New Roman" w:cs="Times New Roman"/>
        </w:rPr>
        <w:tab/>
      </w:r>
      <w:r w:rsidR="00956429" w:rsidRPr="00CE1657">
        <w:rPr>
          <w:rFonts w:ascii="Times New Roman" w:hAnsi="Times New Roman" w:cs="Times New Roman"/>
        </w:rPr>
        <w:t>O</w:t>
      </w:r>
      <w:r w:rsidRPr="00CE1657">
        <w:rPr>
          <w:rFonts w:ascii="Times New Roman" w:hAnsi="Times New Roman" w:cs="Times New Roman"/>
        </w:rPr>
        <w:t xml:space="preserve">n May 3, </w:t>
      </w:r>
      <w:r w:rsidR="00DD31E0" w:rsidRPr="00CE1657">
        <w:rPr>
          <w:rFonts w:ascii="Times New Roman" w:hAnsi="Times New Roman" w:cs="Times New Roman"/>
        </w:rPr>
        <w:t xml:space="preserve">I </w:t>
      </w:r>
      <w:r w:rsidR="00F67B7C" w:rsidRPr="00CE1657">
        <w:rPr>
          <w:rFonts w:ascii="Times New Roman" w:hAnsi="Times New Roman" w:cs="Times New Roman"/>
        </w:rPr>
        <w:t>conducted fieldwork</w:t>
      </w:r>
      <w:r w:rsidR="00DD31E0" w:rsidRPr="00CE1657">
        <w:rPr>
          <w:rFonts w:ascii="Times New Roman" w:hAnsi="Times New Roman" w:cs="Times New Roman"/>
        </w:rPr>
        <w:t xml:space="preserve"> with </w:t>
      </w:r>
      <w:r w:rsidRPr="00CE1657">
        <w:rPr>
          <w:rFonts w:ascii="Times New Roman" w:hAnsi="Times New Roman" w:cs="Times New Roman"/>
        </w:rPr>
        <w:t xml:space="preserve">the R/V Cape Fear </w:t>
      </w:r>
      <w:r w:rsidR="00F67B7C" w:rsidRPr="00CE1657">
        <w:rPr>
          <w:rFonts w:ascii="Times New Roman" w:hAnsi="Times New Roman" w:cs="Times New Roman"/>
        </w:rPr>
        <w:t>crew</w:t>
      </w:r>
      <w:r w:rsidR="00DD31E0" w:rsidRPr="00CE1657">
        <w:rPr>
          <w:rFonts w:ascii="Times New Roman" w:hAnsi="Times New Roman" w:cs="Times New Roman"/>
        </w:rPr>
        <w:t xml:space="preserve"> as we </w:t>
      </w:r>
      <w:r w:rsidR="00956429" w:rsidRPr="00CE1657">
        <w:rPr>
          <w:rFonts w:ascii="Times New Roman" w:hAnsi="Times New Roman" w:cs="Times New Roman"/>
        </w:rPr>
        <w:t>surveyed</w:t>
      </w:r>
      <w:r w:rsidRPr="00CE1657">
        <w:rPr>
          <w:rFonts w:ascii="Times New Roman" w:hAnsi="Times New Roman" w:cs="Times New Roman"/>
        </w:rPr>
        <w:t xml:space="preserve"> the CFR, and two days later, on May 5, </w:t>
      </w:r>
      <w:r w:rsidR="00DD31E0" w:rsidRPr="00CE1657">
        <w:rPr>
          <w:rFonts w:ascii="Times New Roman" w:hAnsi="Times New Roman" w:cs="Times New Roman"/>
        </w:rPr>
        <w:t xml:space="preserve">I was on board as </w:t>
      </w:r>
      <w:r w:rsidRPr="00CE1657">
        <w:rPr>
          <w:rFonts w:ascii="Times New Roman" w:hAnsi="Times New Roman" w:cs="Times New Roman"/>
        </w:rPr>
        <w:t xml:space="preserve">the vessel </w:t>
      </w:r>
      <w:r w:rsidR="00956429" w:rsidRPr="00CE1657">
        <w:rPr>
          <w:rFonts w:ascii="Times New Roman" w:hAnsi="Times New Roman" w:cs="Times New Roman"/>
        </w:rPr>
        <w:t>passed</w:t>
      </w:r>
      <w:r w:rsidRPr="00CE1657">
        <w:rPr>
          <w:rFonts w:ascii="Times New Roman" w:hAnsi="Times New Roman" w:cs="Times New Roman"/>
        </w:rPr>
        <w:t xml:space="preserve"> through the Masonboro Inlet, extending slightly offshore near Wrightsville Beach. On </w:t>
      </w:r>
      <w:r w:rsidR="00F67B7C" w:rsidRPr="00CE1657">
        <w:rPr>
          <w:rFonts w:ascii="Times New Roman" w:hAnsi="Times New Roman" w:cs="Times New Roman"/>
        </w:rPr>
        <w:t xml:space="preserve">the second </w:t>
      </w:r>
      <w:r w:rsidRPr="00CE1657">
        <w:rPr>
          <w:rFonts w:ascii="Times New Roman" w:hAnsi="Times New Roman" w:cs="Times New Roman"/>
        </w:rPr>
        <w:t>day,</w:t>
      </w:r>
      <w:r w:rsidRPr="00CE1657">
        <w:rPr>
          <w:rFonts w:ascii="Times New Roman" w:eastAsia="Times New Roman" w:hAnsi="Times New Roman" w:cs="Times New Roman"/>
          <w:color w:val="000000"/>
          <w:kern w:val="0"/>
          <w14:ligatures w14:val="none"/>
        </w:rPr>
        <w:t xml:space="preserve"> we noted the malfunctioning of the CDOM sensor (Seapoint Ultraviolet Fluorometer), while the turbidity sensor’s performance was observed to be 14% below its specified range.</w:t>
      </w:r>
      <w:r w:rsidR="00956429" w:rsidRPr="00CE1657">
        <w:rPr>
          <w:rFonts w:ascii="Times New Roman" w:eastAsia="Times New Roman" w:hAnsi="Times New Roman" w:cs="Times New Roman"/>
          <w:color w:val="000000"/>
          <w:kern w:val="0"/>
          <w14:ligatures w14:val="none"/>
        </w:rPr>
        <w:t xml:space="preserve"> Instrument malfunctions in aquatic settings can arise from several factors. Notably, the age of instruments, like ours which have been operational for over 15 years, can lead to degradation. Continued exposure to marine conditions, especially saltwater, can corrode and impair these devices. </w:t>
      </w:r>
    </w:p>
    <w:p w14:paraId="6BCB6168" w14:textId="4A8BF1EC" w:rsidR="00E614BC" w:rsidRPr="00CE1657" w:rsidRDefault="00DD31E0" w:rsidP="00CC54F8">
      <w:pPr>
        <w:spacing w:line="264" w:lineRule="auto"/>
        <w:ind w:firstLine="360"/>
        <w:rPr>
          <w:rFonts w:ascii="Times New Roman" w:eastAsia="Times New Roman" w:hAnsi="Times New Roman" w:cs="Times New Roman"/>
          <w:color w:val="000000"/>
          <w:kern w:val="0"/>
          <w14:ligatures w14:val="none"/>
        </w:rPr>
      </w:pPr>
      <w:r w:rsidRPr="00CE1657">
        <w:rPr>
          <w:rFonts w:ascii="Times New Roman" w:eastAsia="Times New Roman" w:hAnsi="Times New Roman" w:cs="Times New Roman"/>
          <w:color w:val="000000"/>
          <w:kern w:val="0"/>
          <w14:ligatures w14:val="none"/>
        </w:rPr>
        <w:lastRenderedPageBreak/>
        <w:t xml:space="preserve">While working on the R/V Cape Fear, I </w:t>
      </w:r>
      <w:r w:rsidR="00F67B7C" w:rsidRPr="00CE1657">
        <w:rPr>
          <w:rFonts w:ascii="Times New Roman" w:eastAsia="Times New Roman" w:hAnsi="Times New Roman" w:cs="Times New Roman"/>
          <w:color w:val="000000"/>
          <w:kern w:val="0"/>
          <w14:ligatures w14:val="none"/>
        </w:rPr>
        <w:t>utilized</w:t>
      </w:r>
      <w:r w:rsidRPr="00CE1657">
        <w:rPr>
          <w:rFonts w:ascii="Times New Roman" w:eastAsia="Times New Roman" w:hAnsi="Times New Roman" w:cs="Times New Roman"/>
          <w:color w:val="000000"/>
          <w:kern w:val="0"/>
          <w14:ligatures w14:val="none"/>
        </w:rPr>
        <w:t xml:space="preserve"> the </w:t>
      </w:r>
      <w:r w:rsidR="00E614BC" w:rsidRPr="00CE1657">
        <w:rPr>
          <w:rFonts w:ascii="Times New Roman" w:eastAsia="Times New Roman" w:hAnsi="Times New Roman" w:cs="Times New Roman"/>
          <w:color w:val="000000"/>
          <w:kern w:val="0"/>
          <w14:ligatures w14:val="none"/>
        </w:rPr>
        <w:t xml:space="preserve">SBE 21 SeaCAT Thermosalinograph, a flow-through measuring apparatus situated near the ship’s seawater intake designed to record accurate readings of sea surface temperature and conductivity while in transit. The thermosalinograph system </w:t>
      </w:r>
      <w:r w:rsidR="008D5984" w:rsidRPr="00CE1657">
        <w:rPr>
          <w:rFonts w:ascii="Times New Roman" w:eastAsia="Times New Roman" w:hAnsi="Times New Roman" w:cs="Times New Roman"/>
          <w:color w:val="000000"/>
          <w:kern w:val="0"/>
          <w14:ligatures w14:val="none"/>
        </w:rPr>
        <w:t>came equipped with</w:t>
      </w:r>
      <w:r w:rsidR="00E614BC" w:rsidRPr="00CE1657">
        <w:rPr>
          <w:rFonts w:ascii="Times New Roman" w:eastAsia="Times New Roman" w:hAnsi="Times New Roman" w:cs="Times New Roman"/>
          <w:color w:val="000000"/>
          <w:kern w:val="0"/>
          <w14:ligatures w14:val="none"/>
        </w:rPr>
        <w:t xml:space="preserve"> additional auxiliary sensors</w:t>
      </w:r>
      <w:r w:rsidR="008D5984" w:rsidRPr="00CE1657">
        <w:rPr>
          <w:rFonts w:ascii="Times New Roman" w:eastAsia="Times New Roman" w:hAnsi="Times New Roman" w:cs="Times New Roman"/>
          <w:color w:val="000000"/>
          <w:kern w:val="0"/>
          <w14:ligatures w14:val="none"/>
        </w:rPr>
        <w:t>: Seapoint Chlorophyll Fluorometer, Seapoint Ultraviolet Fluorometer, and Seapoint Turbidity Meter.</w:t>
      </w:r>
      <w:r w:rsidR="00E614BC" w:rsidRPr="00CE1657">
        <w:rPr>
          <w:rFonts w:ascii="Times New Roman" w:eastAsia="Times New Roman" w:hAnsi="Times New Roman" w:cs="Times New Roman"/>
          <w:color w:val="000000"/>
          <w:kern w:val="0"/>
          <w14:ligatures w14:val="none"/>
        </w:rPr>
        <w:t xml:space="preserve"> </w:t>
      </w:r>
      <w:r w:rsidR="008D5984" w:rsidRPr="00CE1657">
        <w:rPr>
          <w:rFonts w:ascii="Times New Roman" w:eastAsia="Times New Roman" w:hAnsi="Times New Roman" w:cs="Times New Roman"/>
          <w:color w:val="000000"/>
          <w:kern w:val="0"/>
          <w14:ligatures w14:val="none"/>
        </w:rPr>
        <w:t>T</w:t>
      </w:r>
      <w:r w:rsidR="00E614BC" w:rsidRPr="00CE1657">
        <w:rPr>
          <w:rFonts w:ascii="Times New Roman" w:eastAsia="Times New Roman" w:hAnsi="Times New Roman" w:cs="Times New Roman"/>
          <w:color w:val="000000"/>
          <w:kern w:val="0"/>
          <w14:ligatures w14:val="none"/>
        </w:rPr>
        <w:t xml:space="preserve">he data </w:t>
      </w:r>
      <w:r w:rsidR="008D5984" w:rsidRPr="00CE1657">
        <w:rPr>
          <w:rFonts w:ascii="Times New Roman" w:eastAsia="Times New Roman" w:hAnsi="Times New Roman" w:cs="Times New Roman"/>
          <w:color w:val="000000"/>
          <w:kern w:val="0"/>
          <w14:ligatures w14:val="none"/>
        </w:rPr>
        <w:t xml:space="preserve">we </w:t>
      </w:r>
      <w:r w:rsidR="00E614BC" w:rsidRPr="00CE1657">
        <w:rPr>
          <w:rFonts w:ascii="Times New Roman" w:eastAsia="Times New Roman" w:hAnsi="Times New Roman" w:cs="Times New Roman"/>
          <w:color w:val="000000"/>
          <w:kern w:val="0"/>
          <w14:ligatures w14:val="none"/>
        </w:rPr>
        <w:t xml:space="preserve">obtained was archived and transmitted concurrently in </w:t>
      </w:r>
      <w:r w:rsidR="00BC6037">
        <w:rPr>
          <w:rFonts w:ascii="Times New Roman" w:eastAsia="Times New Roman" w:hAnsi="Times New Roman" w:cs="Times New Roman"/>
          <w:color w:val="000000"/>
          <w:kern w:val="0"/>
          <w14:ligatures w14:val="none"/>
        </w:rPr>
        <w:t>real time</w:t>
      </w:r>
      <w:r w:rsidR="00E614BC" w:rsidRPr="00CE1657">
        <w:rPr>
          <w:rFonts w:ascii="Times New Roman" w:eastAsia="Times New Roman" w:hAnsi="Times New Roman" w:cs="Times New Roman"/>
          <w:color w:val="000000"/>
          <w:kern w:val="0"/>
          <w14:ligatures w14:val="none"/>
        </w:rPr>
        <w:t xml:space="preserve"> to a computer</w:t>
      </w:r>
      <w:r w:rsidR="008D5984" w:rsidRPr="00CE1657">
        <w:rPr>
          <w:rFonts w:ascii="Times New Roman" w:eastAsia="Times New Roman" w:hAnsi="Times New Roman" w:cs="Times New Roman"/>
          <w:color w:val="000000"/>
          <w:kern w:val="0"/>
          <w14:ligatures w14:val="none"/>
        </w:rPr>
        <w:t>.</w:t>
      </w:r>
    </w:p>
    <w:p w14:paraId="4BC658AB" w14:textId="2DCB94C7" w:rsidR="00AA760B" w:rsidRPr="00CE1657" w:rsidRDefault="00AA760B" w:rsidP="00AA760B">
      <w:pPr>
        <w:spacing w:line="264" w:lineRule="auto"/>
        <w:ind w:firstLine="360"/>
        <w:rPr>
          <w:rFonts w:ascii="Times New Roman" w:eastAsia="Times New Roman" w:hAnsi="Times New Roman" w:cs="Times New Roman"/>
          <w:color w:val="000000"/>
          <w:kern w:val="0"/>
          <w14:ligatures w14:val="none"/>
        </w:rPr>
      </w:pPr>
      <w:r w:rsidRPr="00CE1657">
        <w:rPr>
          <w:rFonts w:ascii="Times New Roman" w:eastAsia="Times New Roman" w:hAnsi="Times New Roman" w:cs="Times New Roman"/>
          <w:color w:val="000000"/>
          <w:kern w:val="0"/>
          <w14:ligatures w14:val="none"/>
        </w:rPr>
        <w:t>We chose the top 10 m of the water column to best estimate Chl concentration for comparison with satellite observations. Satellite radiometry determines Chl concentration as a weighted average of the water column’s first optical depth</w:t>
      </w:r>
      <w:r w:rsidR="00F67B7C" w:rsidRPr="00CE1657">
        <w:rPr>
          <w:rFonts w:ascii="Times New Roman" w:eastAsia="Times New Roman" w:hAnsi="Times New Roman" w:cs="Times New Roman"/>
          <w:color w:val="000000"/>
          <w:kern w:val="0"/>
          <w14:ligatures w14:val="none"/>
        </w:rPr>
        <w:t>; that is, the photons detected by a satellite sensor are reflected from varying depths in the water column above the depth beyond which light doesn’t penetrate</w:t>
      </w:r>
      <w:r w:rsidRPr="00CE1657">
        <w:rPr>
          <w:rFonts w:ascii="Times New Roman" w:eastAsia="Times New Roman" w:hAnsi="Times New Roman" w:cs="Times New Roman"/>
          <w:color w:val="000000"/>
          <w:kern w:val="0"/>
          <w14:ligatures w14:val="none"/>
        </w:rPr>
        <w:t xml:space="preserve">. </w:t>
      </w:r>
      <w:r w:rsidR="00F67B7C" w:rsidRPr="00CE1657">
        <w:rPr>
          <w:rFonts w:ascii="Times New Roman" w:eastAsia="Times New Roman" w:hAnsi="Times New Roman" w:cs="Times New Roman"/>
          <w:color w:val="000000"/>
          <w:kern w:val="0"/>
          <w14:ligatures w14:val="none"/>
        </w:rPr>
        <w:t>Critically,</w:t>
      </w:r>
      <w:r w:rsidRPr="00CE1657">
        <w:rPr>
          <w:rFonts w:ascii="Times New Roman" w:eastAsia="Times New Roman" w:hAnsi="Times New Roman" w:cs="Times New Roman"/>
          <w:color w:val="000000"/>
          <w:kern w:val="0"/>
          <w14:ligatures w14:val="none"/>
        </w:rPr>
        <w:t xml:space="preserve"> this weighted average depends on the vertical structure of the IOPs of the water, which include the scattering and absorption characteristics of the water and its constituents. The specific function used for this weighted average is derived from in-depth studies and models of these </w:t>
      </w:r>
      <w:r w:rsidR="004F24DA" w:rsidRPr="00CE1657">
        <w:rPr>
          <w:rFonts w:ascii="Times New Roman" w:eastAsia="Times New Roman" w:hAnsi="Times New Roman" w:cs="Times New Roman"/>
          <w:color w:val="000000"/>
          <w:kern w:val="0"/>
          <w14:ligatures w14:val="none"/>
        </w:rPr>
        <w:t>IOPs and</w:t>
      </w:r>
      <w:r w:rsidRPr="00CE1657">
        <w:rPr>
          <w:rFonts w:ascii="Times New Roman" w:eastAsia="Times New Roman" w:hAnsi="Times New Roman" w:cs="Times New Roman"/>
          <w:color w:val="000000"/>
          <w:kern w:val="0"/>
          <w14:ligatures w14:val="none"/>
        </w:rPr>
        <w:t xml:space="preserve"> is not a direction measurement from satellites</w:t>
      </w:r>
      <w:r w:rsidRPr="00CE1657" w:rsidDel="00615F47">
        <w:rPr>
          <w:rFonts w:ascii="Times New Roman" w:eastAsia="Times New Roman" w:hAnsi="Times New Roman" w:cs="Times New Roman"/>
          <w:color w:val="000000"/>
          <w:kern w:val="0"/>
          <w14:ligatures w14:val="none"/>
        </w:rPr>
        <w:t xml:space="preserve"> </w:t>
      </w:r>
      <w:r w:rsidRPr="00CE1657">
        <w:rPr>
          <w:rFonts w:ascii="Times New Roman" w:eastAsia="Times New Roman" w:hAnsi="Times New Roman" w:cs="Times New Roman"/>
          <w:color w:val="000000"/>
          <w:kern w:val="0"/>
          <w14:ligatures w14:val="none"/>
        </w:rPr>
        <w:t xml:space="preserve">(Zaneveld et al., 2005). Based on this understanding, the averaged Chl concentration of the initial 10 m was utilized for evaluating satellite-derived Chl data (Sathyendranath et al., 2019). </w:t>
      </w:r>
    </w:p>
    <w:p w14:paraId="27B14B11" w14:textId="76175AD9" w:rsidR="00AA760B" w:rsidRPr="00CE1657" w:rsidRDefault="00AA760B" w:rsidP="00AA760B">
      <w:pPr>
        <w:spacing w:line="264" w:lineRule="auto"/>
        <w:ind w:firstLine="720"/>
        <w:rPr>
          <w:rFonts w:ascii="Times New Roman" w:eastAsia="Times New Roman" w:hAnsi="Times New Roman" w:cs="Times New Roman"/>
          <w:kern w:val="0"/>
          <w14:ligatures w14:val="none"/>
        </w:rPr>
      </w:pPr>
      <w:r w:rsidRPr="00CE1657">
        <w:rPr>
          <w:rFonts w:ascii="Times New Roman" w:eastAsia="Times New Roman" w:hAnsi="Times New Roman" w:cs="Times New Roman"/>
          <w:color w:val="000000"/>
          <w:kern w:val="0"/>
          <w14:ligatures w14:val="none"/>
        </w:rPr>
        <w:t xml:space="preserve">To appreciate the significance of our chosen locations, one must understand the ecological and historical context of the CFRE. </w:t>
      </w:r>
      <w:r w:rsidR="008D5984" w:rsidRPr="00CE1657">
        <w:rPr>
          <w:rFonts w:ascii="Times New Roman" w:eastAsia="Times New Roman" w:hAnsi="Times New Roman" w:cs="Times New Roman"/>
          <w:color w:val="000000"/>
          <w:kern w:val="0"/>
          <w14:ligatures w14:val="none"/>
        </w:rPr>
        <w:t>T</w:t>
      </w:r>
      <w:r w:rsidRPr="00CE1657">
        <w:rPr>
          <w:rFonts w:ascii="Times New Roman" w:hAnsi="Times New Roman" w:cs="Times New Roman"/>
        </w:rPr>
        <w:t xml:space="preserve">hese regions are of particular interest due to their connection with the immense discharge of the Cape Fear, which channels a significant portion of the state’s nutrient-rich groundwater. This groundwater is particularly influenced by the upstream Concentrated Animal Feeding Operations (CAFOs) that introduce significant nutrient loads into the river system. </w:t>
      </w:r>
    </w:p>
    <w:p w14:paraId="79518A77" w14:textId="1D9B08A2" w:rsidR="004D2B42" w:rsidRPr="00CE1657" w:rsidRDefault="00AA760B" w:rsidP="004F24DA">
      <w:pPr>
        <w:spacing w:line="264" w:lineRule="auto"/>
        <w:ind w:firstLine="720"/>
        <w:rPr>
          <w:rFonts w:ascii="Times New Roman" w:hAnsi="Times New Roman" w:cs="Times New Roman"/>
        </w:rPr>
      </w:pPr>
      <w:r w:rsidRPr="00CE1657">
        <w:rPr>
          <w:rFonts w:ascii="Times New Roman" w:eastAsia="Times New Roman" w:hAnsi="Times New Roman" w:cs="Times New Roman"/>
          <w:color w:val="000000"/>
          <w:kern w:val="0"/>
          <w14:ligatures w14:val="none"/>
        </w:rPr>
        <w:t>The</w:t>
      </w:r>
      <w:r w:rsidRPr="00CE1657">
        <w:rPr>
          <w:rFonts w:ascii="Times New Roman" w:hAnsi="Times New Roman" w:cs="Times New Roman"/>
        </w:rPr>
        <w:t xml:space="preserve"> CFRE is discerned as the concluding portion of the expansive Cape Fear River Basin (CFRB). Unique for being entirely confined within North Carolina, the CFRB serves as a nexus of human enterprise and the natural world. Originating from the joining of the Deep and Haw rivers, the CFRB winds its way through varied landscapes, eventually spilling into the 35-mile-long CRFE. Ecologically, the estuary is a sanctuary for marine biodiversity, including juvenile fish, crabs, and shrimp, and habitats for various endangered and threatened species. Apart from its ecological significance, the CFRB stands as North Carolina’s primary hub of industry and urbanization, housing one-fifth of the state’s populace and encompassing prominent urban conglomerations like Durham-Chapel Hill, Fayetteville, and Wilmington. Over the years, increased human settlement paired with intensified livestock farming has escalated nutrient runoff into the waters. A distinct feature of the CFRB is its global prominence in industrial livestock counts—10 million hogs, 16 million turkeys, and 300 million chickens annually (NC.gov; capefearriver.org). This holistic view of the CFRB, from its headwaters to the estuary, emphasizes the intricate relationship between human activities and the environment. </w:t>
      </w:r>
    </w:p>
    <w:p w14:paraId="0765B420" w14:textId="1C9D3D36" w:rsidR="001A770A" w:rsidRPr="00CE1657" w:rsidRDefault="001A770A" w:rsidP="00054C9A">
      <w:pPr>
        <w:spacing w:line="264" w:lineRule="auto"/>
        <w:rPr>
          <w:rFonts w:ascii="Times New Roman" w:hAnsi="Times New Roman" w:cs="Times New Roman"/>
        </w:rPr>
      </w:pPr>
    </w:p>
    <w:p w14:paraId="2EAB6D6E" w14:textId="59E0085B" w:rsidR="001A770A" w:rsidRPr="00CE1657" w:rsidRDefault="001A770A" w:rsidP="00054C9A">
      <w:pPr>
        <w:spacing w:line="264" w:lineRule="auto"/>
        <w:rPr>
          <w:rStyle w:val="Heading2Char"/>
          <w:rFonts w:ascii="Times New Roman" w:hAnsi="Times New Roman" w:cs="Times New Roman"/>
        </w:rPr>
      </w:pPr>
      <w:bookmarkStart w:id="88" w:name="_Toc146790374"/>
      <w:bookmarkStart w:id="89" w:name="_Toc146800773"/>
      <w:bookmarkStart w:id="90" w:name="_Toc146825343"/>
      <w:bookmarkStart w:id="91" w:name="_Toc148560300"/>
      <w:bookmarkStart w:id="92" w:name="_Toc150156883"/>
      <w:r w:rsidRPr="00CE1657">
        <w:rPr>
          <w:rStyle w:val="Heading2Char"/>
          <w:rFonts w:ascii="Times New Roman" w:hAnsi="Times New Roman" w:cs="Times New Roman"/>
        </w:rPr>
        <w:t>Satellite data acquisition</w:t>
      </w:r>
      <w:r w:rsidR="00077F83" w:rsidRPr="00CE1657">
        <w:rPr>
          <w:rStyle w:val="Heading2Char"/>
          <w:rFonts w:ascii="Times New Roman" w:hAnsi="Times New Roman" w:cs="Times New Roman"/>
        </w:rPr>
        <w:t xml:space="preserve"> and processing</w:t>
      </w:r>
      <w:bookmarkEnd w:id="88"/>
      <w:bookmarkEnd w:id="89"/>
      <w:bookmarkEnd w:id="90"/>
      <w:bookmarkEnd w:id="91"/>
      <w:bookmarkEnd w:id="92"/>
    </w:p>
    <w:p w14:paraId="74127BF7" w14:textId="4A9878D8" w:rsidR="00B136F5" w:rsidRPr="00CE1657" w:rsidRDefault="00B136F5" w:rsidP="00054C9A">
      <w:pPr>
        <w:spacing w:line="264" w:lineRule="auto"/>
        <w:ind w:firstLine="720"/>
        <w:rPr>
          <w:rFonts w:ascii="Times New Roman" w:hAnsi="Times New Roman" w:cs="Times New Roman"/>
        </w:rPr>
      </w:pPr>
      <w:r w:rsidRPr="00CE1657">
        <w:rPr>
          <w:rFonts w:ascii="Times New Roman" w:hAnsi="Times New Roman" w:cs="Times New Roman"/>
        </w:rPr>
        <w:t xml:space="preserve">In this study, </w:t>
      </w:r>
      <w:r w:rsidR="008D5984" w:rsidRPr="00CE1657">
        <w:rPr>
          <w:rFonts w:ascii="Times New Roman" w:hAnsi="Times New Roman" w:cs="Times New Roman"/>
        </w:rPr>
        <w:t xml:space="preserve">we </w:t>
      </w:r>
      <w:r w:rsidRPr="00CE1657">
        <w:rPr>
          <w:rFonts w:ascii="Times New Roman" w:hAnsi="Times New Roman" w:cs="Times New Roman"/>
        </w:rPr>
        <w:t xml:space="preserve">satellite data acquired from a suite of platforms </w:t>
      </w:r>
      <w:r w:rsidR="008D5984" w:rsidRPr="00CE1657">
        <w:rPr>
          <w:rFonts w:ascii="Times New Roman" w:hAnsi="Times New Roman" w:cs="Times New Roman"/>
        </w:rPr>
        <w:t>that include</w:t>
      </w:r>
      <w:r w:rsidRPr="00CE1657">
        <w:rPr>
          <w:rFonts w:ascii="Times New Roman" w:hAnsi="Times New Roman" w:cs="Times New Roman"/>
        </w:rPr>
        <w:t xml:space="preserve"> MODIS Aqua, Sentinel 3A and 3B OLCI, Landsat 8 OLI, and SeaHawk HawkEye, specifically targeting the Lower CFRE and Masonboro Inlet vicinity. </w:t>
      </w:r>
      <w:r w:rsidR="008D5984" w:rsidRPr="00CE1657">
        <w:rPr>
          <w:rFonts w:ascii="Times New Roman" w:hAnsi="Times New Roman" w:cs="Times New Roman"/>
        </w:rPr>
        <w:t>We</w:t>
      </w:r>
      <w:r w:rsidRPr="00CE1657">
        <w:rPr>
          <w:rFonts w:ascii="Times New Roman" w:hAnsi="Times New Roman" w:cs="Times New Roman"/>
        </w:rPr>
        <w:t xml:space="preserve"> facilitated </w:t>
      </w:r>
      <w:r w:rsidR="008D5984" w:rsidRPr="00CE1657">
        <w:rPr>
          <w:rFonts w:ascii="Times New Roman" w:hAnsi="Times New Roman" w:cs="Times New Roman"/>
        </w:rPr>
        <w:t xml:space="preserve">this acquisition </w:t>
      </w:r>
      <w:r w:rsidRPr="00CE1657">
        <w:rPr>
          <w:rFonts w:ascii="Times New Roman" w:hAnsi="Times New Roman" w:cs="Times New Roman"/>
        </w:rPr>
        <w:t>through the Ocean Color Web (</w:t>
      </w:r>
      <w:hyperlink r:id="rId14" w:history="1">
        <w:r w:rsidRPr="00CE1657">
          <w:rPr>
            <w:rStyle w:val="Hyperlink"/>
            <w:rFonts w:ascii="Times New Roman" w:hAnsi="Times New Roman" w:cs="Times New Roman"/>
          </w:rPr>
          <w:t>https://oceandata.sci.gsfc.nasa.gov/</w:t>
        </w:r>
      </w:hyperlink>
      <w:r w:rsidRPr="00CE1657">
        <w:rPr>
          <w:rFonts w:ascii="Times New Roman" w:hAnsi="Times New Roman" w:cs="Times New Roman"/>
        </w:rPr>
        <w:t xml:space="preserve">), supported by the OBPG at NASA-GSFC. </w:t>
      </w:r>
      <w:r w:rsidR="008D5984" w:rsidRPr="00CE1657">
        <w:rPr>
          <w:rFonts w:ascii="Times New Roman" w:hAnsi="Times New Roman" w:cs="Times New Roman"/>
        </w:rPr>
        <w:t xml:space="preserve">We </w:t>
      </w:r>
      <w:r w:rsidR="00BC6037">
        <w:rPr>
          <w:rFonts w:ascii="Times New Roman" w:hAnsi="Times New Roman" w:cs="Times New Roman"/>
        </w:rPr>
        <w:lastRenderedPageBreak/>
        <w:t>emphasized</w:t>
      </w:r>
      <w:r w:rsidRPr="00CE1657">
        <w:rPr>
          <w:rFonts w:ascii="Times New Roman" w:hAnsi="Times New Roman" w:cs="Times New Roman"/>
        </w:rPr>
        <w:t xml:space="preserve"> selecting imagery </w:t>
      </w:r>
      <w:r w:rsidR="008D5984" w:rsidRPr="00CE1657">
        <w:rPr>
          <w:rFonts w:ascii="Times New Roman" w:hAnsi="Times New Roman" w:cs="Times New Roman"/>
        </w:rPr>
        <w:t>close</w:t>
      </w:r>
      <w:r w:rsidRPr="00CE1657">
        <w:rPr>
          <w:rFonts w:ascii="Times New Roman" w:hAnsi="Times New Roman" w:cs="Times New Roman"/>
        </w:rPr>
        <w:t xml:space="preserve"> to the dates of in situ water sampling, particularly May 3</w:t>
      </w:r>
      <w:r w:rsidRPr="00CE1657">
        <w:rPr>
          <w:rFonts w:ascii="Times New Roman" w:hAnsi="Times New Roman" w:cs="Times New Roman"/>
          <w:vertAlign w:val="superscript"/>
        </w:rPr>
        <w:t>rd</w:t>
      </w:r>
      <w:r w:rsidRPr="00CE1657">
        <w:rPr>
          <w:rFonts w:ascii="Times New Roman" w:hAnsi="Times New Roman" w:cs="Times New Roman"/>
        </w:rPr>
        <w:t xml:space="preserve"> and 5</w:t>
      </w:r>
      <w:r w:rsidRPr="00CE1657">
        <w:rPr>
          <w:rFonts w:ascii="Times New Roman" w:hAnsi="Times New Roman" w:cs="Times New Roman"/>
          <w:vertAlign w:val="superscript"/>
        </w:rPr>
        <w:t>th</w:t>
      </w:r>
      <w:r w:rsidRPr="00CE1657">
        <w:rPr>
          <w:rFonts w:ascii="Times New Roman" w:hAnsi="Times New Roman" w:cs="Times New Roman"/>
        </w:rPr>
        <w:t>, 2023.</w:t>
      </w:r>
    </w:p>
    <w:p w14:paraId="190EA21D" w14:textId="6691CB05" w:rsidR="00564221" w:rsidRPr="00CE1657" w:rsidRDefault="00CB0785" w:rsidP="00E8011D">
      <w:pPr>
        <w:spacing w:line="264" w:lineRule="auto"/>
        <w:ind w:firstLine="720"/>
        <w:rPr>
          <w:rFonts w:ascii="Times New Roman" w:hAnsi="Times New Roman" w:cs="Times New Roman"/>
        </w:rPr>
      </w:pPr>
      <w:r w:rsidRPr="00CE1657">
        <w:rPr>
          <w:rFonts w:ascii="Times New Roman" w:hAnsi="Times New Roman" w:cs="Times New Roman"/>
        </w:rPr>
        <w:t xml:space="preserve">We began with </w:t>
      </w:r>
      <w:r w:rsidR="00564221" w:rsidRPr="00CE1657">
        <w:rPr>
          <w:rFonts w:ascii="Times New Roman" w:hAnsi="Times New Roman" w:cs="Times New Roman"/>
        </w:rPr>
        <w:t xml:space="preserve">level-1A </w:t>
      </w:r>
      <w:r w:rsidRPr="00CE1657">
        <w:rPr>
          <w:rFonts w:ascii="Times New Roman" w:hAnsi="Times New Roman" w:cs="Times New Roman"/>
        </w:rPr>
        <w:t>TOA sensor readings and processed them into remote sensing reflectance and related products</w:t>
      </w:r>
      <w:r w:rsidR="00CB5CC0" w:rsidRPr="00CE1657">
        <w:rPr>
          <w:rFonts w:ascii="Times New Roman" w:hAnsi="Times New Roman" w:cs="Times New Roman"/>
        </w:rPr>
        <w:t xml:space="preserve"> (level-</w:t>
      </w:r>
      <w:r w:rsidR="009A35AE" w:rsidRPr="00CE1657">
        <w:rPr>
          <w:rFonts w:ascii="Times New Roman" w:hAnsi="Times New Roman" w:cs="Times New Roman"/>
        </w:rPr>
        <w:t>3</w:t>
      </w:r>
      <w:r w:rsidR="00CB5CC0" w:rsidRPr="00CE1657">
        <w:rPr>
          <w:rFonts w:ascii="Times New Roman" w:hAnsi="Times New Roman" w:cs="Times New Roman"/>
        </w:rPr>
        <w:t>) using SeaDAS v8.10</w:t>
      </w:r>
      <w:r w:rsidRPr="00CE1657">
        <w:rPr>
          <w:rFonts w:ascii="Times New Roman" w:hAnsi="Times New Roman" w:cs="Times New Roman"/>
        </w:rPr>
        <w:t xml:space="preserve">. During this </w:t>
      </w:r>
      <w:r w:rsidR="00BC6037">
        <w:rPr>
          <w:rFonts w:ascii="Times New Roman" w:hAnsi="Times New Roman" w:cs="Times New Roman"/>
        </w:rPr>
        <w:t>process</w:t>
      </w:r>
      <w:r w:rsidRPr="00CE1657">
        <w:rPr>
          <w:rFonts w:ascii="Times New Roman" w:hAnsi="Times New Roman" w:cs="Times New Roman"/>
        </w:rPr>
        <w:t xml:space="preserve">, </w:t>
      </w:r>
      <w:r w:rsidR="00564221" w:rsidRPr="00CE1657">
        <w:rPr>
          <w:rFonts w:ascii="Times New Roman" w:hAnsi="Times New Roman" w:cs="Times New Roman"/>
        </w:rPr>
        <w:t xml:space="preserve">we applied </w:t>
      </w:r>
      <w:r w:rsidRPr="00CE1657">
        <w:rPr>
          <w:rFonts w:ascii="Times New Roman" w:hAnsi="Times New Roman" w:cs="Times New Roman"/>
        </w:rPr>
        <w:t xml:space="preserve">certain quality control flags to filter out </w:t>
      </w:r>
      <w:r w:rsidR="00564221" w:rsidRPr="00CE1657">
        <w:rPr>
          <w:rFonts w:ascii="Times New Roman" w:hAnsi="Times New Roman" w:cs="Times New Roman"/>
        </w:rPr>
        <w:t xml:space="preserve">data that might be </w:t>
      </w:r>
      <w:r w:rsidRPr="00CE1657">
        <w:rPr>
          <w:rFonts w:ascii="Times New Roman" w:hAnsi="Times New Roman" w:cs="Times New Roman"/>
        </w:rPr>
        <w:t>unreliable or problematic</w:t>
      </w:r>
      <w:r w:rsidR="00564221" w:rsidRPr="00CE1657">
        <w:rPr>
          <w:rFonts w:ascii="Times New Roman" w:hAnsi="Times New Roman" w:cs="Times New Roman"/>
        </w:rPr>
        <w:t xml:space="preserve">. We flagged data due to </w:t>
      </w:r>
      <w:r w:rsidR="00162C04" w:rsidRPr="00CE1657">
        <w:rPr>
          <w:rFonts w:ascii="Times New Roman" w:hAnsi="Times New Roman" w:cs="Times New Roman"/>
        </w:rPr>
        <w:t>i</w:t>
      </w:r>
      <w:r w:rsidRPr="00CE1657">
        <w:rPr>
          <w:rFonts w:ascii="Times New Roman" w:hAnsi="Times New Roman" w:cs="Times New Roman"/>
        </w:rPr>
        <w:t xml:space="preserve">ssues with atmospheric correction (ATMFAIL), areas where the pixel was over land (LAND), the observed radiance was very high or saturated (HILT), the </w:t>
      </w:r>
      <w:r w:rsidR="00162C04" w:rsidRPr="00CE1657">
        <w:rPr>
          <w:rFonts w:ascii="Times New Roman" w:hAnsi="Times New Roman" w:cs="Times New Roman"/>
        </w:rPr>
        <w:t xml:space="preserve">satellite </w:t>
      </w:r>
      <w:r w:rsidRPr="00CE1657">
        <w:rPr>
          <w:rFonts w:ascii="Times New Roman" w:hAnsi="Times New Roman" w:cs="Times New Roman"/>
        </w:rPr>
        <w:t xml:space="preserve">sensor view zenith </w:t>
      </w:r>
      <w:r w:rsidR="00162C04" w:rsidRPr="00CE1657">
        <w:rPr>
          <w:rFonts w:ascii="Times New Roman" w:hAnsi="Times New Roman" w:cs="Times New Roman"/>
        </w:rPr>
        <w:t xml:space="preserve">angle </w:t>
      </w:r>
      <w:r w:rsidRPr="00CE1657">
        <w:rPr>
          <w:rFonts w:ascii="Times New Roman" w:hAnsi="Times New Roman" w:cs="Times New Roman"/>
        </w:rPr>
        <w:t xml:space="preserve">was too high (HISATZEN), possible contamination from stray light (STRAYLIGHT), possible contamination from clouds or ice (CLDICE), presence of coccolithophores (COCCOLITH), extremely low water leaving radiance (LOWLW), chlorophyll </w:t>
      </w:r>
      <w:r w:rsidR="00CB5CC0" w:rsidRPr="00CE1657">
        <w:rPr>
          <w:rFonts w:ascii="Times New Roman" w:hAnsi="Times New Roman" w:cs="Times New Roman"/>
        </w:rPr>
        <w:t xml:space="preserve">algorithm failure </w:t>
      </w:r>
      <w:r w:rsidRPr="00CE1657">
        <w:rPr>
          <w:rFonts w:ascii="Times New Roman" w:hAnsi="Times New Roman" w:cs="Times New Roman"/>
        </w:rPr>
        <w:t xml:space="preserve">(CHLFAIL), and issues with navigation quality (NAVWARN). </w:t>
      </w:r>
    </w:p>
    <w:p w14:paraId="00DA2485" w14:textId="3FD8946E" w:rsidR="007A1DB8" w:rsidRPr="00CE1657" w:rsidRDefault="007A1DB8" w:rsidP="007A1DB8">
      <w:pPr>
        <w:spacing w:line="264" w:lineRule="auto"/>
        <w:ind w:firstLine="720"/>
        <w:rPr>
          <w:rFonts w:ascii="Times New Roman" w:hAnsi="Times New Roman" w:cs="Times New Roman"/>
        </w:rPr>
      </w:pPr>
      <w:r w:rsidRPr="00CE1657">
        <w:rPr>
          <w:rFonts w:ascii="Times New Roman" w:hAnsi="Times New Roman" w:cs="Times New Roman"/>
        </w:rPr>
        <w:t xml:space="preserve">On May 3rd, during our transect along the Cape Fear River, we sourced satellite images from OLI and Sentinel 3B OLCI. Our in-situ sampling occurred between 10 </w:t>
      </w:r>
      <w:r w:rsidR="00BC6037">
        <w:rPr>
          <w:rFonts w:ascii="Times New Roman" w:hAnsi="Times New Roman" w:cs="Times New Roman"/>
        </w:rPr>
        <w:t>a.m.</w:t>
      </w:r>
      <w:r w:rsidRPr="00CE1657">
        <w:rPr>
          <w:rFonts w:ascii="Times New Roman" w:hAnsi="Times New Roman" w:cs="Times New Roman"/>
        </w:rPr>
        <w:t xml:space="preserve"> and 1 </w:t>
      </w:r>
      <w:r w:rsidR="00BC6037">
        <w:rPr>
          <w:rFonts w:ascii="Times New Roman" w:hAnsi="Times New Roman" w:cs="Times New Roman"/>
        </w:rPr>
        <w:t>p.m.</w:t>
      </w:r>
      <w:r w:rsidRPr="00CE1657">
        <w:rPr>
          <w:rFonts w:ascii="Times New Roman" w:hAnsi="Times New Roman" w:cs="Times New Roman"/>
        </w:rPr>
        <w:t xml:space="preserve"> EST. The OLCI satellite captured its image at 14:48:56 EST, approximately 1 hour 49 minutes post-sampling, while the OLI image was taken at 15:46:39 EST, about 2 hours 47 minutes post-sampling. Regrettably, on this date, other satellite platforms were compromised by dense cloud coverage, a recurrent challenge in satellite remote sensing.</w:t>
      </w:r>
    </w:p>
    <w:p w14:paraId="0D00DB9E" w14:textId="6ACC45C8" w:rsidR="007A1DB8" w:rsidRPr="00CE1657" w:rsidRDefault="007A1DB8" w:rsidP="007A1DB8">
      <w:pPr>
        <w:spacing w:line="264" w:lineRule="auto"/>
        <w:ind w:firstLine="720"/>
        <w:rPr>
          <w:rFonts w:ascii="Times New Roman" w:hAnsi="Times New Roman" w:cs="Times New Roman"/>
        </w:rPr>
      </w:pPr>
      <w:r w:rsidRPr="00CE1657">
        <w:rPr>
          <w:rFonts w:ascii="Times New Roman" w:hAnsi="Times New Roman" w:cs="Times New Roman"/>
        </w:rPr>
        <w:t xml:space="preserve">For our May 5th expedition at Masonboro Inlet, we took in-situ measurements between 10 </w:t>
      </w:r>
      <w:r w:rsidR="00BC6037">
        <w:rPr>
          <w:rFonts w:ascii="Times New Roman" w:hAnsi="Times New Roman" w:cs="Times New Roman"/>
        </w:rPr>
        <w:t>a.m.</w:t>
      </w:r>
      <w:r w:rsidRPr="00CE1657">
        <w:rPr>
          <w:rFonts w:ascii="Times New Roman" w:hAnsi="Times New Roman" w:cs="Times New Roman"/>
        </w:rPr>
        <w:t xml:space="preserve"> and 2 </w:t>
      </w:r>
      <w:r w:rsidR="00BC6037">
        <w:rPr>
          <w:rFonts w:ascii="Times New Roman" w:hAnsi="Times New Roman" w:cs="Times New Roman"/>
        </w:rPr>
        <w:t>p.m</w:t>
      </w:r>
      <w:r w:rsidRPr="00CE1657">
        <w:rPr>
          <w:rFonts w:ascii="Times New Roman" w:hAnsi="Times New Roman" w:cs="Times New Roman"/>
        </w:rPr>
        <w:t>. The subsequent satellite images we accessed are as follows:</w:t>
      </w:r>
    </w:p>
    <w:p w14:paraId="38832EF2" w14:textId="399DF9F9" w:rsidR="007A1DB8" w:rsidRPr="00CE1657" w:rsidRDefault="007A1DB8" w:rsidP="007A1DB8">
      <w:pPr>
        <w:pStyle w:val="ListParagraph"/>
        <w:numPr>
          <w:ilvl w:val="0"/>
          <w:numId w:val="18"/>
        </w:numPr>
        <w:spacing w:line="264" w:lineRule="auto"/>
        <w:rPr>
          <w:rFonts w:ascii="Times New Roman" w:hAnsi="Times New Roman" w:cs="Times New Roman"/>
        </w:rPr>
      </w:pPr>
      <w:r w:rsidRPr="00CE1657">
        <w:rPr>
          <w:rFonts w:ascii="Times New Roman" w:hAnsi="Times New Roman" w:cs="Times New Roman"/>
        </w:rPr>
        <w:t xml:space="preserve">HawkEye: Two images </w:t>
      </w:r>
      <w:r w:rsidR="00BC6037">
        <w:rPr>
          <w:rFonts w:ascii="Times New Roman" w:hAnsi="Times New Roman" w:cs="Times New Roman"/>
        </w:rPr>
        <w:t xml:space="preserve">were </w:t>
      </w:r>
      <w:r w:rsidRPr="00CE1657">
        <w:rPr>
          <w:rFonts w:ascii="Times New Roman" w:hAnsi="Times New Roman" w:cs="Times New Roman"/>
        </w:rPr>
        <w:t>captured on May 6th (15:08:41 EST) and May 7th (15:09:55 EST), both approximately 37 hours post-sampling.</w:t>
      </w:r>
    </w:p>
    <w:p w14:paraId="26757C3E" w14:textId="099B62E4" w:rsidR="007A1DB8" w:rsidRPr="00CE1657" w:rsidRDefault="007A1DB8" w:rsidP="007A1DB8">
      <w:pPr>
        <w:pStyle w:val="ListParagraph"/>
        <w:numPr>
          <w:ilvl w:val="0"/>
          <w:numId w:val="18"/>
        </w:numPr>
        <w:spacing w:line="264" w:lineRule="auto"/>
        <w:rPr>
          <w:rFonts w:ascii="Times New Roman" w:hAnsi="Times New Roman" w:cs="Times New Roman"/>
        </w:rPr>
      </w:pPr>
      <w:r w:rsidRPr="00CE1657">
        <w:rPr>
          <w:rFonts w:ascii="Times New Roman" w:hAnsi="Times New Roman" w:cs="Times New Roman"/>
        </w:rPr>
        <w:t>Sentinel 3A OLCI: An image from May 7th at 15:34:21 EST, roughly 37 hours post-sampling.</w:t>
      </w:r>
    </w:p>
    <w:p w14:paraId="593F89CD" w14:textId="23C4FA11" w:rsidR="007A1DB8" w:rsidRPr="00CE1657" w:rsidRDefault="007A1DB8" w:rsidP="007A1DB8">
      <w:pPr>
        <w:pStyle w:val="ListParagraph"/>
        <w:numPr>
          <w:ilvl w:val="0"/>
          <w:numId w:val="18"/>
        </w:numPr>
        <w:spacing w:line="264" w:lineRule="auto"/>
        <w:rPr>
          <w:rFonts w:ascii="Times New Roman" w:hAnsi="Times New Roman" w:cs="Times New Roman"/>
        </w:rPr>
      </w:pPr>
      <w:r w:rsidRPr="00CE1657">
        <w:rPr>
          <w:rFonts w:ascii="Times New Roman" w:hAnsi="Times New Roman" w:cs="Times New Roman"/>
        </w:rPr>
        <w:t>Sentinel 3B OLCI: Images from May 6th (15:21:10 EST) and May 7th (14:54:59 EST), about 36-37 hours post-sampling.</w:t>
      </w:r>
    </w:p>
    <w:p w14:paraId="4396C7B3" w14:textId="05788462" w:rsidR="007A1DB8" w:rsidRPr="00CE1657" w:rsidRDefault="007A1DB8" w:rsidP="007A1DB8">
      <w:pPr>
        <w:pStyle w:val="ListParagraph"/>
        <w:numPr>
          <w:ilvl w:val="0"/>
          <w:numId w:val="18"/>
        </w:numPr>
        <w:spacing w:line="264" w:lineRule="auto"/>
        <w:rPr>
          <w:rFonts w:ascii="Times New Roman" w:hAnsi="Times New Roman" w:cs="Times New Roman"/>
        </w:rPr>
      </w:pPr>
      <w:r w:rsidRPr="00CE1657">
        <w:rPr>
          <w:rFonts w:ascii="Times New Roman" w:hAnsi="Times New Roman" w:cs="Times New Roman"/>
        </w:rPr>
        <w:t>MODIS-Aqua: An image from May 7th at 18:45:01 EST, around 40 hours post-sampling.</w:t>
      </w:r>
    </w:p>
    <w:p w14:paraId="0700ECBE" w14:textId="77E2A0EA" w:rsidR="007A1DB8" w:rsidRPr="00CE1657" w:rsidRDefault="007A1DB8" w:rsidP="00AA44FF">
      <w:pPr>
        <w:spacing w:line="264" w:lineRule="auto"/>
        <w:ind w:firstLine="360"/>
        <w:rPr>
          <w:rFonts w:ascii="Times New Roman" w:hAnsi="Times New Roman" w:cs="Times New Roman"/>
        </w:rPr>
      </w:pPr>
      <w:r w:rsidRPr="00CE1657">
        <w:rPr>
          <w:rFonts w:ascii="Times New Roman" w:hAnsi="Times New Roman" w:cs="Times New Roman"/>
        </w:rPr>
        <w:t xml:space="preserve">It is ideal for in-situ data collection to temporally align with satellite overpasses. However, while we could </w:t>
      </w:r>
      <w:r w:rsidR="00F80112" w:rsidRPr="00CE1657">
        <w:rPr>
          <w:rFonts w:ascii="Times New Roman" w:hAnsi="Times New Roman" w:cs="Times New Roman"/>
        </w:rPr>
        <w:t xml:space="preserve">access only </w:t>
      </w:r>
      <w:r w:rsidR="003B31C9" w:rsidRPr="00CE1657">
        <w:rPr>
          <w:rFonts w:ascii="Times New Roman" w:hAnsi="Times New Roman" w:cs="Times New Roman"/>
        </w:rPr>
        <w:t>one</w:t>
      </w:r>
      <w:r w:rsidR="00B136F5" w:rsidRPr="00CE1657">
        <w:rPr>
          <w:rFonts w:ascii="Times New Roman" w:hAnsi="Times New Roman" w:cs="Times New Roman"/>
        </w:rPr>
        <w:t xml:space="preserve"> suitable image </w:t>
      </w:r>
      <w:r w:rsidR="00F80112" w:rsidRPr="00CE1657">
        <w:rPr>
          <w:rFonts w:ascii="Times New Roman" w:hAnsi="Times New Roman" w:cs="Times New Roman"/>
        </w:rPr>
        <w:t xml:space="preserve">from the satellite sensors </w:t>
      </w:r>
      <w:r w:rsidR="00B136F5" w:rsidRPr="00CE1657">
        <w:rPr>
          <w:rFonts w:ascii="Times New Roman" w:hAnsi="Times New Roman" w:cs="Times New Roman"/>
        </w:rPr>
        <w:t>dated May 5</w:t>
      </w:r>
      <w:r w:rsidR="00B136F5" w:rsidRPr="00CE1657">
        <w:rPr>
          <w:rFonts w:ascii="Times New Roman" w:hAnsi="Times New Roman" w:cs="Times New Roman"/>
          <w:vertAlign w:val="superscript"/>
        </w:rPr>
        <w:t>th</w:t>
      </w:r>
      <w:r w:rsidR="00B136F5" w:rsidRPr="00CE1657">
        <w:rPr>
          <w:rFonts w:ascii="Times New Roman" w:hAnsi="Times New Roman" w:cs="Times New Roman"/>
        </w:rPr>
        <w:t xml:space="preserve"> due to the</w:t>
      </w:r>
      <w:r w:rsidR="00F80112" w:rsidRPr="00CE1657">
        <w:rPr>
          <w:rFonts w:ascii="Times New Roman" w:hAnsi="Times New Roman" w:cs="Times New Roman"/>
        </w:rPr>
        <w:t xml:space="preserve"> </w:t>
      </w:r>
      <w:r w:rsidR="00B136F5" w:rsidRPr="00CE1657">
        <w:rPr>
          <w:rFonts w:ascii="Times New Roman" w:hAnsi="Times New Roman" w:cs="Times New Roman"/>
        </w:rPr>
        <w:t>l</w:t>
      </w:r>
      <w:r w:rsidR="00F80112" w:rsidRPr="00CE1657">
        <w:rPr>
          <w:rFonts w:ascii="Times New Roman" w:hAnsi="Times New Roman" w:cs="Times New Roman"/>
        </w:rPr>
        <w:t>imited</w:t>
      </w:r>
      <w:r w:rsidR="00B136F5" w:rsidRPr="00CE1657">
        <w:rPr>
          <w:rFonts w:ascii="Times New Roman" w:hAnsi="Times New Roman" w:cs="Times New Roman"/>
        </w:rPr>
        <w:t xml:space="preserve"> coverage or cloud interference</w:t>
      </w:r>
      <w:r w:rsidR="00F80112" w:rsidRPr="00CE1657">
        <w:rPr>
          <w:rFonts w:ascii="Times New Roman" w:hAnsi="Times New Roman" w:cs="Times New Roman"/>
        </w:rPr>
        <w:t xml:space="preserve">, </w:t>
      </w:r>
      <w:r w:rsidR="00A44CA8" w:rsidRPr="00CE1657">
        <w:rPr>
          <w:rFonts w:ascii="Times New Roman" w:hAnsi="Times New Roman" w:cs="Times New Roman"/>
        </w:rPr>
        <w:t xml:space="preserve">images </w:t>
      </w:r>
      <w:r w:rsidR="00F80112" w:rsidRPr="00CE1657">
        <w:rPr>
          <w:rFonts w:ascii="Times New Roman" w:hAnsi="Times New Roman" w:cs="Times New Roman"/>
        </w:rPr>
        <w:t xml:space="preserve">captured </w:t>
      </w:r>
      <w:r w:rsidR="00A44CA8" w:rsidRPr="00CE1657">
        <w:rPr>
          <w:rFonts w:ascii="Times New Roman" w:hAnsi="Times New Roman" w:cs="Times New Roman"/>
        </w:rPr>
        <w:t>within 24–48 hours</w:t>
      </w:r>
      <w:r w:rsidR="00F80112" w:rsidRPr="00CE1657">
        <w:rPr>
          <w:rFonts w:ascii="Times New Roman" w:hAnsi="Times New Roman" w:cs="Times New Roman"/>
        </w:rPr>
        <w:t xml:space="preserve"> </w:t>
      </w:r>
      <w:r w:rsidR="00BC6037">
        <w:rPr>
          <w:rFonts w:ascii="Times New Roman" w:hAnsi="Times New Roman" w:cs="Times New Roman"/>
        </w:rPr>
        <w:t>post-in-situ</w:t>
      </w:r>
      <w:r w:rsidR="00A44CA8" w:rsidRPr="00CE1657">
        <w:rPr>
          <w:rFonts w:ascii="Times New Roman" w:hAnsi="Times New Roman" w:cs="Times New Roman"/>
        </w:rPr>
        <w:t xml:space="preserve"> field sampling will meet the needs of this analysis</w:t>
      </w:r>
      <w:r w:rsidR="00F80112" w:rsidRPr="00CE1657">
        <w:rPr>
          <w:rFonts w:ascii="Times New Roman" w:hAnsi="Times New Roman" w:cs="Times New Roman"/>
        </w:rPr>
        <w:t>. T</w:t>
      </w:r>
      <w:r w:rsidR="00B136F5" w:rsidRPr="00CE1657">
        <w:rPr>
          <w:rFonts w:ascii="Times New Roman" w:hAnsi="Times New Roman" w:cs="Times New Roman"/>
        </w:rPr>
        <w:t xml:space="preserve">he absence of </w:t>
      </w:r>
      <w:r w:rsidRPr="00CE1657">
        <w:rPr>
          <w:rFonts w:ascii="Times New Roman" w:hAnsi="Times New Roman" w:cs="Times New Roman"/>
        </w:rPr>
        <w:t>extreme weather events</w:t>
      </w:r>
      <w:r w:rsidR="00B136F5" w:rsidRPr="00CE1657">
        <w:rPr>
          <w:rFonts w:ascii="Times New Roman" w:hAnsi="Times New Roman" w:cs="Times New Roman"/>
        </w:rPr>
        <w:t xml:space="preserve"> between May </w:t>
      </w:r>
      <w:r w:rsidR="00BC6037">
        <w:rPr>
          <w:rFonts w:ascii="Times New Roman" w:hAnsi="Times New Roman" w:cs="Times New Roman"/>
        </w:rPr>
        <w:t xml:space="preserve">5 and </w:t>
      </w:r>
      <w:r w:rsidR="00B136F5" w:rsidRPr="00CE1657">
        <w:rPr>
          <w:rFonts w:ascii="Times New Roman" w:hAnsi="Times New Roman" w:cs="Times New Roman"/>
        </w:rPr>
        <w:t xml:space="preserve">7, 2023, </w:t>
      </w:r>
      <w:r w:rsidR="00BC6037">
        <w:rPr>
          <w:rFonts w:ascii="Times New Roman" w:hAnsi="Times New Roman" w:cs="Times New Roman"/>
        </w:rPr>
        <w:t>suggests</w:t>
      </w:r>
      <w:r w:rsidR="005E3033" w:rsidRPr="00CE1657">
        <w:rPr>
          <w:rFonts w:ascii="Times New Roman" w:hAnsi="Times New Roman" w:cs="Times New Roman"/>
        </w:rPr>
        <w:t xml:space="preserve"> that </w:t>
      </w:r>
      <w:r w:rsidR="00B136F5" w:rsidRPr="00CE1657">
        <w:rPr>
          <w:rFonts w:ascii="Times New Roman" w:hAnsi="Times New Roman" w:cs="Times New Roman"/>
        </w:rPr>
        <w:t xml:space="preserve">water quality metrics </w:t>
      </w:r>
      <w:r w:rsidR="005E3033" w:rsidRPr="00CE1657">
        <w:rPr>
          <w:rFonts w:ascii="Times New Roman" w:hAnsi="Times New Roman" w:cs="Times New Roman"/>
        </w:rPr>
        <w:t>c</w:t>
      </w:r>
      <w:r w:rsidR="00B136F5" w:rsidRPr="00CE1657">
        <w:rPr>
          <w:rFonts w:ascii="Times New Roman" w:hAnsi="Times New Roman" w:cs="Times New Roman"/>
        </w:rPr>
        <w:t xml:space="preserve">ould exhibit </w:t>
      </w:r>
      <w:r w:rsidR="00B64CCD" w:rsidRPr="00CE1657">
        <w:rPr>
          <w:rFonts w:ascii="Times New Roman" w:hAnsi="Times New Roman" w:cs="Times New Roman"/>
        </w:rPr>
        <w:t xml:space="preserve">sufficient </w:t>
      </w:r>
      <w:r w:rsidR="00B136F5" w:rsidRPr="00CE1657">
        <w:rPr>
          <w:rFonts w:ascii="Times New Roman" w:hAnsi="Times New Roman" w:cs="Times New Roman"/>
        </w:rPr>
        <w:t xml:space="preserve">temporal stability </w:t>
      </w:r>
      <w:r w:rsidR="00B64CCD" w:rsidRPr="00CE1657">
        <w:rPr>
          <w:rFonts w:ascii="Times New Roman" w:hAnsi="Times New Roman" w:cs="Times New Roman"/>
        </w:rPr>
        <w:t xml:space="preserve">to meet the objectives of this analysis </w:t>
      </w:r>
      <w:r w:rsidR="00B136F5" w:rsidRPr="00CE1657">
        <w:rPr>
          <w:rFonts w:ascii="Times New Roman" w:hAnsi="Times New Roman" w:cs="Times New Roman"/>
        </w:rPr>
        <w:t xml:space="preserve">(Han &amp; Jordan, 2005). </w:t>
      </w:r>
      <w:r w:rsidR="005E3033" w:rsidRPr="00CE1657">
        <w:rPr>
          <w:rFonts w:ascii="Times New Roman" w:hAnsi="Times New Roman" w:cs="Times New Roman"/>
        </w:rPr>
        <w:t>However, recognizing the inherent variability of inlets in both space and time, this assumption will be rigorously test</w:t>
      </w:r>
      <w:r w:rsidR="00143B86" w:rsidRPr="00CE1657">
        <w:rPr>
          <w:rFonts w:ascii="Times New Roman" w:hAnsi="Times New Roman" w:cs="Times New Roman"/>
        </w:rPr>
        <w:t>ed</w:t>
      </w:r>
      <w:r w:rsidR="005E3033" w:rsidRPr="00CE1657">
        <w:rPr>
          <w:rFonts w:ascii="Times New Roman" w:hAnsi="Times New Roman" w:cs="Times New Roman"/>
        </w:rPr>
        <w:t xml:space="preserve"> in the subsequent analysis. Previous studies have still produced </w:t>
      </w:r>
      <w:r w:rsidR="00B136F5" w:rsidRPr="00CE1657">
        <w:rPr>
          <w:rFonts w:ascii="Times New Roman" w:hAnsi="Times New Roman" w:cs="Times New Roman"/>
        </w:rPr>
        <w:t xml:space="preserve">satisfactory </w:t>
      </w:r>
      <w:r w:rsidR="005E3033" w:rsidRPr="00CE1657">
        <w:rPr>
          <w:rFonts w:ascii="Times New Roman" w:hAnsi="Times New Roman" w:cs="Times New Roman"/>
        </w:rPr>
        <w:t xml:space="preserve">results even with notable </w:t>
      </w:r>
      <w:r w:rsidR="00B136F5" w:rsidRPr="00CE1657">
        <w:rPr>
          <w:rFonts w:ascii="Times New Roman" w:hAnsi="Times New Roman" w:cs="Times New Roman"/>
        </w:rPr>
        <w:t xml:space="preserve">temporal </w:t>
      </w:r>
      <w:r w:rsidR="005E3033" w:rsidRPr="00CE1657">
        <w:rPr>
          <w:rFonts w:ascii="Times New Roman" w:hAnsi="Times New Roman" w:cs="Times New Roman"/>
        </w:rPr>
        <w:t xml:space="preserve">gaps </w:t>
      </w:r>
      <w:r w:rsidR="00B136F5" w:rsidRPr="00CE1657">
        <w:rPr>
          <w:rFonts w:ascii="Times New Roman" w:hAnsi="Times New Roman" w:cs="Times New Roman"/>
        </w:rPr>
        <w:t>between satellite and in situ datasets (Baban, 1997).</w:t>
      </w:r>
      <w:r w:rsidRPr="00CE1657" w:rsidDel="007A1DB8">
        <w:rPr>
          <w:rFonts w:ascii="Times New Roman" w:hAnsi="Times New Roman" w:cs="Times New Roman"/>
        </w:rPr>
        <w:t xml:space="preserve"> </w:t>
      </w:r>
    </w:p>
    <w:p w14:paraId="5BE72022" w14:textId="77777777" w:rsidR="00B136F5" w:rsidRPr="00CE1657" w:rsidRDefault="00B136F5" w:rsidP="00CE1657">
      <w:pPr>
        <w:spacing w:line="264" w:lineRule="auto"/>
        <w:rPr>
          <w:rFonts w:ascii="Times New Roman" w:hAnsi="Times New Roman" w:cs="Times New Roman"/>
        </w:rPr>
      </w:pPr>
    </w:p>
    <w:p w14:paraId="46AE4730" w14:textId="3FFABB31" w:rsidR="00B136F5" w:rsidRPr="00CE1657" w:rsidRDefault="00B136F5" w:rsidP="00054C9A">
      <w:pPr>
        <w:pStyle w:val="Heading2"/>
        <w:spacing w:line="264" w:lineRule="auto"/>
        <w:rPr>
          <w:rFonts w:ascii="Times New Roman" w:hAnsi="Times New Roman" w:cs="Times New Roman"/>
        </w:rPr>
      </w:pPr>
      <w:bookmarkStart w:id="93" w:name="_Toc146790375"/>
      <w:bookmarkStart w:id="94" w:name="_Toc146800774"/>
      <w:bookmarkStart w:id="95" w:name="_Toc146825344"/>
      <w:bookmarkStart w:id="96" w:name="_Toc148560301"/>
      <w:bookmarkStart w:id="97" w:name="_Toc150156884"/>
      <w:r w:rsidRPr="00CE1657">
        <w:rPr>
          <w:rFonts w:ascii="Times New Roman" w:hAnsi="Times New Roman" w:cs="Times New Roman"/>
        </w:rPr>
        <w:t>In</w:t>
      </w:r>
      <w:r w:rsidR="00151A7E" w:rsidRPr="00CE1657">
        <w:rPr>
          <w:rFonts w:ascii="Times New Roman" w:hAnsi="Times New Roman" w:cs="Times New Roman"/>
        </w:rPr>
        <w:t>-</w:t>
      </w:r>
      <w:r w:rsidRPr="00CE1657">
        <w:rPr>
          <w:rFonts w:ascii="Times New Roman" w:hAnsi="Times New Roman" w:cs="Times New Roman"/>
        </w:rPr>
        <w:t>situ remote sensing reflectance (R</w:t>
      </w:r>
      <w:r w:rsidRPr="00CE1657">
        <w:rPr>
          <w:rFonts w:ascii="Times New Roman" w:hAnsi="Times New Roman" w:cs="Times New Roman"/>
          <w:vertAlign w:val="subscript"/>
        </w:rPr>
        <w:t>rs</w:t>
      </w:r>
      <w:r w:rsidRPr="00CE1657">
        <w:rPr>
          <w:rFonts w:ascii="Times New Roman" w:hAnsi="Times New Roman" w:cs="Times New Roman"/>
        </w:rPr>
        <w:t>)</w:t>
      </w:r>
      <w:bookmarkEnd w:id="93"/>
      <w:bookmarkEnd w:id="94"/>
      <w:bookmarkEnd w:id="95"/>
      <w:bookmarkEnd w:id="96"/>
      <w:bookmarkEnd w:id="97"/>
    </w:p>
    <w:p w14:paraId="1EED5A52" w14:textId="7CA0DA43" w:rsidR="00B136F5" w:rsidRPr="00CE1657" w:rsidRDefault="00151A7E" w:rsidP="00054C9A">
      <w:pPr>
        <w:spacing w:line="264" w:lineRule="auto"/>
        <w:ind w:firstLine="360"/>
        <w:rPr>
          <w:rFonts w:ascii="Times New Roman" w:hAnsi="Times New Roman" w:cs="Times New Roman"/>
        </w:rPr>
      </w:pPr>
      <w:r w:rsidRPr="00CE1657">
        <w:rPr>
          <w:rFonts w:ascii="Times New Roman" w:hAnsi="Times New Roman" w:cs="Times New Roman"/>
        </w:rPr>
        <w:t xml:space="preserve">We determined in-situ </w:t>
      </w:r>
      <w:r w:rsidR="00B136F5" w:rsidRPr="00CE1657">
        <w:rPr>
          <w:rFonts w:ascii="Times New Roman" w:hAnsi="Times New Roman" w:cs="Times New Roman"/>
        </w:rPr>
        <w:t>remote sensing reflectance (R</w:t>
      </w:r>
      <w:r w:rsidR="00B136F5" w:rsidRPr="00CE1657">
        <w:rPr>
          <w:rFonts w:ascii="Times New Roman" w:hAnsi="Times New Roman" w:cs="Times New Roman"/>
          <w:vertAlign w:val="subscript"/>
        </w:rPr>
        <w:t>rs</w:t>
      </w:r>
      <w:r w:rsidR="00B136F5" w:rsidRPr="00CE1657">
        <w:rPr>
          <w:rFonts w:ascii="Times New Roman" w:hAnsi="Times New Roman" w:cs="Times New Roman"/>
        </w:rPr>
        <w:t xml:space="preserve">) </w:t>
      </w:r>
      <w:r w:rsidRPr="00CE1657">
        <w:rPr>
          <w:rFonts w:ascii="Times New Roman" w:hAnsi="Times New Roman" w:cs="Times New Roman"/>
        </w:rPr>
        <w:t xml:space="preserve">by </w:t>
      </w:r>
      <w:r w:rsidR="00B136F5" w:rsidRPr="00CE1657">
        <w:rPr>
          <w:rFonts w:ascii="Times New Roman" w:hAnsi="Times New Roman" w:cs="Times New Roman"/>
        </w:rPr>
        <w:t xml:space="preserve">utilizing the HR-512i handheld spectroradiometer from Spectra Vista </w:t>
      </w:r>
      <w:r w:rsidR="00B678A5" w:rsidRPr="00CE1657">
        <w:rPr>
          <w:rFonts w:ascii="Times New Roman" w:hAnsi="Times New Roman" w:cs="Times New Roman"/>
        </w:rPr>
        <w:t>Corporation</w:t>
      </w:r>
      <w:r w:rsidR="00C364DA" w:rsidRPr="00CE1657">
        <w:rPr>
          <w:rFonts w:ascii="Times New Roman" w:hAnsi="Times New Roman" w:cs="Times New Roman"/>
        </w:rPr>
        <w:t xml:space="preserve"> (</w:t>
      </w:r>
      <w:r w:rsidR="00C364DA" w:rsidRPr="00CE1657">
        <w:rPr>
          <w:rFonts w:ascii="Times New Roman" w:hAnsi="Times New Roman" w:cs="Times New Roman"/>
        </w:rPr>
        <w:fldChar w:fldCharType="begin"/>
      </w:r>
      <w:r w:rsidR="00C364DA" w:rsidRPr="00CE1657">
        <w:rPr>
          <w:rFonts w:ascii="Times New Roman" w:hAnsi="Times New Roman" w:cs="Times New Roman"/>
        </w:rPr>
        <w:instrText xml:space="preserve"> REF _Ref149736382 \h </w:instrText>
      </w:r>
      <w:r w:rsidR="00423BA0" w:rsidRPr="00CE1657">
        <w:rPr>
          <w:rFonts w:ascii="Times New Roman" w:hAnsi="Times New Roman" w:cs="Times New Roman"/>
        </w:rPr>
        <w:instrText xml:space="preserve"> \* MERGEFORMAT </w:instrText>
      </w:r>
      <w:r w:rsidR="00C364DA" w:rsidRPr="00CE1657">
        <w:rPr>
          <w:rFonts w:ascii="Times New Roman" w:hAnsi="Times New Roman" w:cs="Times New Roman"/>
        </w:rPr>
      </w:r>
      <w:r w:rsidR="00C364DA" w:rsidRPr="00CE1657">
        <w:rPr>
          <w:rFonts w:ascii="Times New Roman" w:hAnsi="Times New Roman" w:cs="Times New Roman"/>
        </w:rPr>
        <w:fldChar w:fldCharType="separate"/>
      </w:r>
      <w:r w:rsidR="00C364DA" w:rsidRPr="00CE1657">
        <w:rPr>
          <w:rFonts w:ascii="Times New Roman" w:hAnsi="Times New Roman" w:cs="Times New Roman"/>
        </w:rPr>
        <w:t xml:space="preserve">Figure </w:t>
      </w:r>
      <w:r w:rsidR="00C364DA" w:rsidRPr="00CE1657">
        <w:rPr>
          <w:rFonts w:ascii="Times New Roman" w:hAnsi="Times New Roman" w:cs="Times New Roman"/>
          <w:noProof/>
        </w:rPr>
        <w:t>5</w:t>
      </w:r>
      <w:r w:rsidR="00C364DA" w:rsidRPr="00CE1657">
        <w:rPr>
          <w:rFonts w:ascii="Times New Roman" w:hAnsi="Times New Roman" w:cs="Times New Roman"/>
        </w:rPr>
        <w:fldChar w:fldCharType="end"/>
      </w:r>
      <w:r w:rsidR="00C364DA" w:rsidRPr="00CE1657">
        <w:rPr>
          <w:rFonts w:ascii="Times New Roman" w:hAnsi="Times New Roman" w:cs="Times New Roman"/>
        </w:rPr>
        <w:t>)</w:t>
      </w:r>
      <w:r w:rsidR="002B1A9C" w:rsidRPr="00CE1657">
        <w:rPr>
          <w:rFonts w:ascii="Times New Roman" w:hAnsi="Times New Roman" w:cs="Times New Roman"/>
        </w:rPr>
        <w:t>.</w:t>
      </w:r>
      <w:r w:rsidR="00B136F5" w:rsidRPr="00CE1657">
        <w:rPr>
          <w:rFonts w:ascii="Times New Roman" w:hAnsi="Times New Roman" w:cs="Times New Roman"/>
        </w:rPr>
        <w:t xml:space="preserve"> This </w:t>
      </w:r>
      <w:r w:rsidR="00E8011D" w:rsidRPr="00CE1657">
        <w:rPr>
          <w:rFonts w:ascii="Times New Roman" w:hAnsi="Times New Roman" w:cs="Times New Roman"/>
        </w:rPr>
        <w:t xml:space="preserve">device </w:t>
      </w:r>
      <w:r w:rsidR="00B136F5" w:rsidRPr="00CE1657">
        <w:rPr>
          <w:rFonts w:ascii="Times New Roman" w:hAnsi="Times New Roman" w:cs="Times New Roman"/>
        </w:rPr>
        <w:t>encompasses 512 optical channels spanning 350 nm and 1050 nm</w:t>
      </w:r>
      <w:r w:rsidR="00E8011D" w:rsidRPr="00CE1657">
        <w:rPr>
          <w:rFonts w:ascii="Times New Roman" w:hAnsi="Times New Roman" w:cs="Times New Roman"/>
        </w:rPr>
        <w:t xml:space="preserve">. It </w:t>
      </w:r>
      <w:r w:rsidR="00B136F5" w:rsidRPr="00CE1657">
        <w:rPr>
          <w:rFonts w:ascii="Times New Roman" w:hAnsi="Times New Roman" w:cs="Times New Roman"/>
        </w:rPr>
        <w:t>measure</w:t>
      </w:r>
      <w:r w:rsidR="00E8011D" w:rsidRPr="00CE1657">
        <w:rPr>
          <w:rFonts w:ascii="Times New Roman" w:hAnsi="Times New Roman" w:cs="Times New Roman"/>
        </w:rPr>
        <w:t>s</w:t>
      </w:r>
      <w:r w:rsidR="00B136F5" w:rsidRPr="00CE1657">
        <w:rPr>
          <w:rFonts w:ascii="Times New Roman" w:hAnsi="Times New Roman" w:cs="Times New Roman"/>
        </w:rPr>
        <w:t xml:space="preserve"> downwelling surface irradiance (E</w:t>
      </w:r>
      <w:r w:rsidR="00B136F5" w:rsidRPr="00CE1657">
        <w:rPr>
          <w:rFonts w:ascii="Times New Roman" w:hAnsi="Times New Roman" w:cs="Times New Roman"/>
          <w:vertAlign w:val="subscript"/>
        </w:rPr>
        <w:t>s</w:t>
      </w:r>
      <w:r w:rsidR="00B136F5" w:rsidRPr="00CE1657">
        <w:rPr>
          <w:rFonts w:ascii="Times New Roman" w:hAnsi="Times New Roman" w:cs="Times New Roman"/>
        </w:rPr>
        <w:t>), as well as profiles for downwelling irradiance (E</w:t>
      </w:r>
      <w:r w:rsidR="00B136F5" w:rsidRPr="00CE1657">
        <w:rPr>
          <w:rFonts w:ascii="Times New Roman" w:hAnsi="Times New Roman" w:cs="Times New Roman"/>
          <w:vertAlign w:val="subscript"/>
        </w:rPr>
        <w:t>d</w:t>
      </w:r>
      <w:r w:rsidR="00B136F5" w:rsidRPr="00CE1657">
        <w:rPr>
          <w:rFonts w:ascii="Times New Roman" w:hAnsi="Times New Roman" w:cs="Times New Roman"/>
        </w:rPr>
        <w:t>) and upwelling radiance (L</w:t>
      </w:r>
      <w:r w:rsidR="00B136F5" w:rsidRPr="00CE1657">
        <w:rPr>
          <w:rFonts w:ascii="Times New Roman" w:hAnsi="Times New Roman" w:cs="Times New Roman"/>
          <w:vertAlign w:val="subscript"/>
        </w:rPr>
        <w:t>u</w:t>
      </w:r>
      <w:r w:rsidR="00B136F5" w:rsidRPr="00CE1657">
        <w:rPr>
          <w:rFonts w:ascii="Times New Roman" w:hAnsi="Times New Roman" w:cs="Times New Roman"/>
        </w:rPr>
        <w:t xml:space="preserve">). </w:t>
      </w:r>
      <w:r w:rsidR="00272464" w:rsidRPr="00CE1657">
        <w:rPr>
          <w:rFonts w:ascii="Times New Roman" w:hAnsi="Times New Roman" w:cs="Times New Roman"/>
        </w:rPr>
        <w:t xml:space="preserve">We </w:t>
      </w:r>
      <w:r w:rsidR="00272464" w:rsidRPr="00CE1657">
        <w:rPr>
          <w:rFonts w:ascii="Times New Roman" w:hAnsi="Times New Roman" w:cs="Times New Roman"/>
        </w:rPr>
        <w:lastRenderedPageBreak/>
        <w:t>processed t</w:t>
      </w:r>
      <w:r w:rsidR="00E8011D" w:rsidRPr="00CE1657">
        <w:rPr>
          <w:rFonts w:ascii="Times New Roman" w:hAnsi="Times New Roman" w:cs="Times New Roman"/>
        </w:rPr>
        <w:t>he acquired d</w:t>
      </w:r>
      <w:r w:rsidR="00B136F5" w:rsidRPr="00CE1657">
        <w:rPr>
          <w:rFonts w:ascii="Times New Roman" w:hAnsi="Times New Roman" w:cs="Times New Roman"/>
        </w:rPr>
        <w:t xml:space="preserve">ata </w:t>
      </w:r>
      <w:r w:rsidR="00272464" w:rsidRPr="00CE1657">
        <w:rPr>
          <w:rFonts w:ascii="Times New Roman" w:hAnsi="Times New Roman" w:cs="Times New Roman"/>
        </w:rPr>
        <w:t xml:space="preserve">via </w:t>
      </w:r>
      <w:r w:rsidR="00B136F5" w:rsidRPr="00CE1657">
        <w:rPr>
          <w:rFonts w:ascii="Times New Roman" w:hAnsi="Times New Roman" w:cs="Times New Roman"/>
        </w:rPr>
        <w:t xml:space="preserve">the SVC PC Data Acquisition Software. </w:t>
      </w:r>
      <w:r w:rsidRPr="00CE1657">
        <w:rPr>
          <w:rFonts w:ascii="Times New Roman" w:hAnsi="Times New Roman" w:cs="Times New Roman"/>
        </w:rPr>
        <w:t>T</w:t>
      </w:r>
      <w:r w:rsidR="00E8011D" w:rsidRPr="00CE1657">
        <w:rPr>
          <w:rFonts w:ascii="Times New Roman" w:hAnsi="Times New Roman" w:cs="Times New Roman"/>
        </w:rPr>
        <w:t xml:space="preserve">he theoretical </w:t>
      </w:r>
      <w:r w:rsidR="00272464" w:rsidRPr="00CE1657">
        <w:rPr>
          <w:rFonts w:ascii="Times New Roman" w:hAnsi="Times New Roman" w:cs="Times New Roman"/>
        </w:rPr>
        <w:t>underpinnings</w:t>
      </w:r>
      <w:r w:rsidR="00E8011D" w:rsidRPr="00CE1657">
        <w:rPr>
          <w:rFonts w:ascii="Times New Roman" w:hAnsi="Times New Roman" w:cs="Times New Roman"/>
        </w:rPr>
        <w:t xml:space="preserve"> for computing </w:t>
      </w:r>
      <w:r w:rsidR="00B136F5" w:rsidRPr="00CE1657">
        <w:rPr>
          <w:rFonts w:ascii="Times New Roman" w:hAnsi="Times New Roman" w:cs="Times New Roman"/>
        </w:rPr>
        <w:t>R</w:t>
      </w:r>
      <w:r w:rsidR="00B136F5" w:rsidRPr="00CE1657">
        <w:rPr>
          <w:rFonts w:ascii="Times New Roman" w:hAnsi="Times New Roman" w:cs="Times New Roman"/>
          <w:vertAlign w:val="subscript"/>
        </w:rPr>
        <w:t>rs</w:t>
      </w:r>
      <w:r w:rsidR="00B136F5" w:rsidRPr="00CE1657">
        <w:rPr>
          <w:rFonts w:ascii="Times New Roman" w:hAnsi="Times New Roman" w:cs="Times New Roman"/>
        </w:rPr>
        <w:t>(</w:t>
      </w:r>
      <w:r w:rsidR="00B136F5" w:rsidRPr="00CE1657">
        <w:rPr>
          <w:rFonts w:ascii="Times New Roman" w:hAnsi="Times New Roman" w:cs="Times New Roman"/>
        </w:rPr>
        <w:sym w:font="Symbol" w:char="F06C"/>
      </w:r>
      <w:r w:rsidR="00B136F5" w:rsidRPr="00CE1657">
        <w:rPr>
          <w:rFonts w:ascii="Times New Roman" w:hAnsi="Times New Roman" w:cs="Times New Roman"/>
        </w:rPr>
        <w:t>)</w:t>
      </w:r>
      <w:r w:rsidR="00E8011D" w:rsidRPr="00CE1657">
        <w:rPr>
          <w:rFonts w:ascii="Times New Roman" w:hAnsi="Times New Roman" w:cs="Times New Roman"/>
        </w:rPr>
        <w:t xml:space="preserve"> </w:t>
      </w:r>
      <w:r w:rsidR="003A7DE5">
        <w:rPr>
          <w:rFonts w:ascii="Times New Roman" w:hAnsi="Times New Roman" w:cs="Times New Roman"/>
        </w:rPr>
        <w:t>revolve</w:t>
      </w:r>
      <w:r w:rsidR="00E8011D" w:rsidRPr="00CE1657">
        <w:rPr>
          <w:rFonts w:ascii="Times New Roman" w:hAnsi="Times New Roman" w:cs="Times New Roman"/>
        </w:rPr>
        <w:t xml:space="preserve"> around the following equation:</w:t>
      </w:r>
    </w:p>
    <w:p w14:paraId="06FAC1FF" w14:textId="54E69839" w:rsidR="00726D5A" w:rsidRPr="00CE1657" w:rsidRDefault="00726D5A" w:rsidP="00054C9A">
      <w:pPr>
        <w:spacing w:line="264" w:lineRule="auto"/>
        <w:ind w:firstLine="360"/>
        <w:rPr>
          <w:rFonts w:ascii="Times New Roman" w:hAnsi="Times New Roman" w:cs="Times New Roman"/>
        </w:rPr>
      </w:pPr>
    </w:p>
    <w:p w14:paraId="69187C0A" w14:textId="1DF413B0" w:rsidR="00726D5A" w:rsidRPr="00CE1657"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rPr>
                      </m:ctrlPr>
                    </m:sSubPr>
                    <m:e>
                      <m:r>
                        <m:rPr>
                          <m:sty m:val="p"/>
                        </m:rPr>
                        <w:rPr>
                          <w:rFonts w:ascii="Cambria Math" w:hAnsi="Cambria Math" w:cs="Times New Roman"/>
                        </w:rPr>
                        <m:t>E</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0</m:t>
                          </m:r>
                        </m:e>
                        <m:sup>
                          <m:r>
                            <m:rPr>
                              <m:sty m:val="p"/>
                            </m:rPr>
                            <w:rPr>
                              <w:rFonts w:ascii="Cambria Math" w:hAnsi="Cambria Math" w:cs="Times New Roman"/>
                            </w:rPr>
                            <m:t>+</m:t>
                          </m:r>
                        </m:sup>
                      </m:sSup>
                    </m:e>
                  </m:d>
                </m:den>
              </m:f>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5</m:t>
                  </m:r>
                </m:e>
              </m:d>
            </m:e>
          </m:eqArr>
        </m:oMath>
      </m:oMathPara>
    </w:p>
    <w:p w14:paraId="13C4B91B" w14:textId="161475C9" w:rsidR="00B136F5" w:rsidRPr="00CE1657" w:rsidRDefault="00B136F5" w:rsidP="00054C9A">
      <w:pPr>
        <w:spacing w:line="264" w:lineRule="auto"/>
        <w:rPr>
          <w:rFonts w:ascii="Times New Roman" w:hAnsi="Times New Roman" w:cs="Times New Roman"/>
        </w:rPr>
      </w:pPr>
    </w:p>
    <w:p w14:paraId="6D155303" w14:textId="41518528" w:rsidR="00D0304D" w:rsidRPr="00CE1657" w:rsidRDefault="00151A7E" w:rsidP="00D0304D">
      <w:pPr>
        <w:spacing w:line="264" w:lineRule="auto"/>
        <w:rPr>
          <w:rFonts w:ascii="Times New Roman" w:hAnsi="Times New Roman" w:cs="Times New Roman"/>
        </w:rPr>
      </w:pPr>
      <w:r w:rsidRPr="00CE1657">
        <w:rPr>
          <w:rFonts w:ascii="Times New Roman" w:hAnsi="Times New Roman" w:cs="Times New Roman"/>
        </w:rPr>
        <w:t xml:space="preserve">where </w:t>
      </w:r>
      <m:oMath>
        <m:sSub>
          <m:sSubPr>
            <m:ctrlPr>
              <w:rPr>
                <w:rFonts w:ascii="Cambria Math" w:hAnsi="Cambria Math" w:cs="Times New Roman"/>
              </w:rPr>
            </m:ctrlPr>
          </m:sSubPr>
          <m:e>
            <m:r>
              <m:rPr>
                <m:sty m:val="p"/>
              </m:rPr>
              <w:rPr>
                <w:rFonts w:ascii="Cambria Math" w:hAnsi="Cambria Math" w:cs="Times New Roman"/>
              </w:rPr>
              <m:t>E</m:t>
            </m:r>
          </m:e>
          <m:sub>
            <m:r>
              <m:rPr>
                <m:sty m:val="p"/>
              </m:rP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0</m:t>
                </m:r>
              </m:e>
              <m:sup>
                <m:r>
                  <m:rPr>
                    <m:sty m:val="p"/>
                  </m:rPr>
                  <w:rPr>
                    <w:rFonts w:ascii="Cambria Math" w:hAnsi="Cambria Math" w:cs="Times New Roman"/>
                  </w:rPr>
                  <m:t>+</m:t>
                </m:r>
              </m:sup>
            </m:sSup>
          </m:e>
        </m:d>
      </m:oMath>
      <w:r w:rsidRPr="00CE1657">
        <w:rPr>
          <w:rFonts w:ascii="Times New Roman" w:eastAsiaTheme="minorEastAsia" w:hAnsi="Times New Roman" w:cs="Times New Roman"/>
        </w:rPr>
        <w:t xml:space="preserve"> represents the downwelling spectral irradiance just above the water surface</w:t>
      </w:r>
      <w:r w:rsidR="00272464" w:rsidRPr="00CE1657">
        <w:rPr>
          <w:rFonts w:ascii="Times New Roman" w:eastAsiaTheme="minorEastAsia" w:hAnsi="Times New Roman" w:cs="Times New Roman"/>
        </w:rPr>
        <w:t xml:space="preserve">, which primarily facilitates comprehension of the spectroradiometer’s principles. We leverage the spectroradiometer not for direct computation via this formula, but for obtaining raw measurements, which then undergo interpretation within our research framework. Our central objective is juxtaposing these in situ </w:t>
      </w:r>
      <w:r w:rsidR="00272464" w:rsidRPr="00CE1657">
        <w:rPr>
          <w:rFonts w:ascii="Times New Roman" w:hAnsi="Times New Roman" w:cs="Times New Roman"/>
        </w:rPr>
        <w:t>R</w:t>
      </w:r>
      <w:r w:rsidR="00272464" w:rsidRPr="00CE1657">
        <w:rPr>
          <w:rFonts w:ascii="Times New Roman" w:hAnsi="Times New Roman" w:cs="Times New Roman"/>
          <w:vertAlign w:val="subscript"/>
        </w:rPr>
        <w:t>rs</w:t>
      </w:r>
      <w:r w:rsidR="00272464" w:rsidRPr="00CE1657">
        <w:rPr>
          <w:rFonts w:ascii="Times New Roman" w:hAnsi="Times New Roman" w:cs="Times New Roman"/>
        </w:rPr>
        <w:t>(</w:t>
      </w:r>
      <w:r w:rsidR="00272464" w:rsidRPr="00CE1657">
        <w:rPr>
          <w:rFonts w:ascii="Times New Roman" w:hAnsi="Times New Roman" w:cs="Times New Roman"/>
        </w:rPr>
        <w:sym w:font="Symbol" w:char="F06C"/>
      </w:r>
      <w:r w:rsidR="00272464" w:rsidRPr="00CE1657">
        <w:rPr>
          <w:rFonts w:ascii="Times New Roman" w:hAnsi="Times New Roman" w:cs="Times New Roman"/>
        </w:rPr>
        <w:t>) readings against remote sensed R</w:t>
      </w:r>
      <w:r w:rsidR="00272464" w:rsidRPr="00CE1657">
        <w:rPr>
          <w:rFonts w:ascii="Times New Roman" w:hAnsi="Times New Roman" w:cs="Times New Roman"/>
          <w:vertAlign w:val="subscript"/>
        </w:rPr>
        <w:t>rs</w:t>
      </w:r>
      <w:r w:rsidR="00272464" w:rsidRPr="00CE1657">
        <w:rPr>
          <w:rFonts w:ascii="Times New Roman" w:hAnsi="Times New Roman" w:cs="Times New Roman"/>
        </w:rPr>
        <w:t>(</w:t>
      </w:r>
      <w:r w:rsidR="00272464" w:rsidRPr="00CE1657">
        <w:rPr>
          <w:rFonts w:ascii="Times New Roman" w:hAnsi="Times New Roman" w:cs="Times New Roman"/>
        </w:rPr>
        <w:sym w:font="Symbol" w:char="F06C"/>
      </w:r>
      <w:r w:rsidR="00272464" w:rsidRPr="00CE1657">
        <w:rPr>
          <w:rFonts w:ascii="Times New Roman" w:hAnsi="Times New Roman" w:cs="Times New Roman"/>
        </w:rPr>
        <w:t xml:space="preserve">)  for relevant satellites, enhancing the robustness of our evaluation of remotely sensed oceanic parameters. </w:t>
      </w:r>
    </w:p>
    <w:p w14:paraId="15058CF7" w14:textId="22E409A1" w:rsidR="00584B04" w:rsidRPr="00CE1657" w:rsidRDefault="00584B04" w:rsidP="00AA44FF">
      <w:pPr>
        <w:keepNext/>
        <w:spacing w:line="264" w:lineRule="auto"/>
        <w:jc w:val="center"/>
        <w:rPr>
          <w:rFonts w:ascii="Times New Roman" w:hAnsi="Times New Roman" w:cs="Times New Roman"/>
        </w:rPr>
      </w:pPr>
    </w:p>
    <w:p w14:paraId="32CC7696" w14:textId="3BD49992" w:rsidR="00077F83" w:rsidRPr="00CE1657" w:rsidRDefault="00581CEE" w:rsidP="00054C9A">
      <w:pPr>
        <w:pStyle w:val="Heading2"/>
        <w:spacing w:line="264" w:lineRule="auto"/>
        <w:rPr>
          <w:rFonts w:ascii="Times New Roman" w:eastAsia="Times New Roman" w:hAnsi="Times New Roman" w:cs="Times New Roman"/>
        </w:rPr>
      </w:pPr>
      <w:bookmarkStart w:id="98" w:name="_Toc146790377"/>
      <w:bookmarkStart w:id="99" w:name="_Toc146800776"/>
      <w:bookmarkStart w:id="100" w:name="_Toc146825346"/>
      <w:bookmarkStart w:id="101" w:name="_Toc148560302"/>
      <w:bookmarkStart w:id="102" w:name="_Toc150156885"/>
      <w:r w:rsidRPr="00CE1657">
        <w:rPr>
          <w:rFonts w:ascii="Times New Roman" w:eastAsia="Times New Roman" w:hAnsi="Times New Roman" w:cs="Times New Roman"/>
        </w:rPr>
        <w:t>Match-up analysis</w:t>
      </w:r>
      <w:r w:rsidR="00146889" w:rsidRPr="00CE1657">
        <w:rPr>
          <w:rFonts w:ascii="Times New Roman" w:eastAsia="Times New Roman" w:hAnsi="Times New Roman" w:cs="Times New Roman"/>
        </w:rPr>
        <w:t xml:space="preserve"> and accuracy evaluation</w:t>
      </w:r>
      <w:bookmarkEnd w:id="98"/>
      <w:bookmarkEnd w:id="99"/>
      <w:bookmarkEnd w:id="100"/>
      <w:bookmarkEnd w:id="101"/>
      <w:bookmarkEnd w:id="102"/>
    </w:p>
    <w:p w14:paraId="7CC70A2C" w14:textId="3C8BA1B8" w:rsidR="00146889" w:rsidRPr="00CE1657" w:rsidRDefault="0024168A" w:rsidP="00054C9A">
      <w:pPr>
        <w:spacing w:line="264" w:lineRule="auto"/>
        <w:ind w:firstLine="360"/>
        <w:rPr>
          <w:rFonts w:ascii="Times New Roman" w:eastAsia="Times New Roman" w:hAnsi="Times New Roman" w:cs="Times New Roman"/>
          <w:kern w:val="0"/>
          <w14:ligatures w14:val="none"/>
        </w:rPr>
      </w:pPr>
      <w:r w:rsidRPr="00CE1657">
        <w:rPr>
          <w:rFonts w:ascii="Times New Roman" w:eastAsia="Times New Roman" w:hAnsi="Times New Roman" w:cs="Times New Roman"/>
          <w:kern w:val="0"/>
          <w14:ligatures w14:val="none"/>
        </w:rPr>
        <w:t>We will pair i</w:t>
      </w:r>
      <w:r w:rsidR="00146889" w:rsidRPr="00CE1657">
        <w:rPr>
          <w:rFonts w:ascii="Times New Roman" w:eastAsia="Times New Roman" w:hAnsi="Times New Roman" w:cs="Times New Roman"/>
          <w:kern w:val="0"/>
          <w14:ligatures w14:val="none"/>
        </w:rPr>
        <w:t xml:space="preserve">n situ measurements with their respective satellite observations through proximity-based latitude and longitude identification. </w:t>
      </w:r>
      <w:r w:rsidR="006D1853" w:rsidRPr="00CE1657">
        <w:rPr>
          <w:rFonts w:ascii="Times New Roman" w:eastAsia="Times New Roman" w:hAnsi="Times New Roman" w:cs="Times New Roman"/>
          <w:kern w:val="0"/>
          <w14:ligatures w14:val="none"/>
        </w:rPr>
        <w:t>We will analyze a</w:t>
      </w:r>
      <w:r w:rsidR="005E3033" w:rsidRPr="00CE1657">
        <w:rPr>
          <w:rFonts w:ascii="Times New Roman" w:eastAsia="Times New Roman" w:hAnsi="Times New Roman" w:cs="Times New Roman"/>
          <w:kern w:val="0"/>
          <w14:ligatures w14:val="none"/>
        </w:rPr>
        <w:t xml:space="preserve"> 3 x 3 pixel matrix centered on the </w:t>
      </w:r>
      <w:r w:rsidR="00DD31E0" w:rsidRPr="00CE1657">
        <w:rPr>
          <w:rFonts w:ascii="Times New Roman" w:eastAsia="Times New Roman" w:hAnsi="Times New Roman" w:cs="Times New Roman"/>
          <w:kern w:val="0"/>
          <w14:ligatures w14:val="none"/>
        </w:rPr>
        <w:t>in-situ</w:t>
      </w:r>
      <w:r w:rsidR="005E3033" w:rsidRPr="00CE1657">
        <w:rPr>
          <w:rFonts w:ascii="Times New Roman" w:eastAsia="Times New Roman" w:hAnsi="Times New Roman" w:cs="Times New Roman"/>
          <w:kern w:val="0"/>
          <w14:ligatures w14:val="none"/>
        </w:rPr>
        <w:t xml:space="preserve"> point</w:t>
      </w:r>
      <w:r w:rsidR="006D1853" w:rsidRPr="00CE1657">
        <w:rPr>
          <w:rFonts w:ascii="Times New Roman" w:eastAsia="Times New Roman" w:hAnsi="Times New Roman" w:cs="Times New Roman"/>
          <w:kern w:val="0"/>
          <w14:ligatures w14:val="none"/>
        </w:rPr>
        <w:t xml:space="preserve"> by deriving </w:t>
      </w:r>
      <w:r w:rsidR="00E001C2" w:rsidRPr="00CE1657">
        <w:rPr>
          <w:rFonts w:ascii="Times New Roman" w:eastAsia="Times New Roman" w:hAnsi="Times New Roman" w:cs="Times New Roman"/>
          <w:kern w:val="0"/>
          <w14:ligatures w14:val="none"/>
        </w:rPr>
        <w:t>k</w:t>
      </w:r>
      <w:r w:rsidR="00146889" w:rsidRPr="00CE1657">
        <w:rPr>
          <w:rFonts w:ascii="Times New Roman" w:eastAsia="Times New Roman" w:hAnsi="Times New Roman" w:cs="Times New Roman"/>
          <w:kern w:val="0"/>
          <w14:ligatures w14:val="none"/>
        </w:rPr>
        <w:t>ey statistical metrics from this matrix, such as mean, median, and coefficient of variation</w:t>
      </w:r>
      <w:r w:rsidR="00E001C2" w:rsidRPr="00CE1657">
        <w:rPr>
          <w:rFonts w:ascii="Times New Roman" w:eastAsia="Times New Roman" w:hAnsi="Times New Roman" w:cs="Times New Roman"/>
          <w:kern w:val="0"/>
          <w14:ligatures w14:val="none"/>
        </w:rPr>
        <w:t>.</w:t>
      </w:r>
    </w:p>
    <w:p w14:paraId="184E06E5" w14:textId="2A00D2D2" w:rsidR="00146889" w:rsidRPr="00CE1657" w:rsidRDefault="0024168A" w:rsidP="00054C9A">
      <w:pPr>
        <w:spacing w:line="264" w:lineRule="auto"/>
        <w:ind w:firstLine="360"/>
        <w:rPr>
          <w:rFonts w:ascii="Times New Roman" w:eastAsia="Times New Roman" w:hAnsi="Times New Roman" w:cs="Times New Roman"/>
          <w:kern w:val="0"/>
          <w14:ligatures w14:val="none"/>
        </w:rPr>
      </w:pPr>
      <w:r w:rsidRPr="00CE1657">
        <w:rPr>
          <w:rFonts w:ascii="Times New Roman" w:eastAsia="Times New Roman" w:hAnsi="Times New Roman" w:cs="Times New Roman"/>
          <w:kern w:val="0"/>
          <w14:ligatures w14:val="none"/>
        </w:rPr>
        <w:t>We will evaluate t</w:t>
      </w:r>
      <w:r w:rsidR="00146889" w:rsidRPr="00CE1657">
        <w:rPr>
          <w:rFonts w:ascii="Times New Roman" w:eastAsia="Times New Roman" w:hAnsi="Times New Roman" w:cs="Times New Roman"/>
          <w:kern w:val="0"/>
          <w14:ligatures w14:val="none"/>
        </w:rPr>
        <w:t xml:space="preserve">he accuracy of each satellite sensor using five </w:t>
      </w:r>
      <w:r w:rsidRPr="00CE1657">
        <w:rPr>
          <w:rFonts w:ascii="Times New Roman" w:eastAsia="Times New Roman" w:hAnsi="Times New Roman" w:cs="Times New Roman"/>
          <w:kern w:val="0"/>
          <w14:ligatures w14:val="none"/>
        </w:rPr>
        <w:t xml:space="preserve">standard </w:t>
      </w:r>
      <w:r w:rsidR="00146889" w:rsidRPr="00CE1657">
        <w:rPr>
          <w:rFonts w:ascii="Times New Roman" w:eastAsia="Times New Roman" w:hAnsi="Times New Roman" w:cs="Times New Roman"/>
          <w:kern w:val="0"/>
          <w14:ligatures w14:val="none"/>
        </w:rPr>
        <w:t>metrics</w:t>
      </w:r>
      <w:r w:rsidRPr="00CE1657">
        <w:rPr>
          <w:rFonts w:ascii="Times New Roman" w:eastAsia="Times New Roman" w:hAnsi="Times New Roman" w:cs="Times New Roman"/>
          <w:kern w:val="0"/>
          <w14:ligatures w14:val="none"/>
        </w:rPr>
        <w:t xml:space="preserve"> for both </w:t>
      </w:r>
      <w:r w:rsidRPr="00CE1657">
        <w:rPr>
          <w:rFonts w:ascii="Times New Roman" w:eastAsia="Times New Roman" w:hAnsi="Times New Roman" w:cs="Times New Roman"/>
        </w:rPr>
        <w:t>remote sensing reflectance (R</w:t>
      </w:r>
      <w:r w:rsidRPr="00CE1657">
        <w:rPr>
          <w:rFonts w:ascii="Times New Roman" w:eastAsia="Times New Roman" w:hAnsi="Times New Roman" w:cs="Times New Roman"/>
        </w:rPr>
        <w:softHyphen/>
      </w:r>
      <w:r w:rsidRPr="00CE1657">
        <w:rPr>
          <w:rFonts w:ascii="Times New Roman" w:eastAsia="Times New Roman" w:hAnsi="Times New Roman" w:cs="Times New Roman"/>
          <w:vertAlign w:val="subscript"/>
        </w:rPr>
        <w:t>rs</w:t>
      </w:r>
      <w:r w:rsidRPr="00CE1657">
        <w:rPr>
          <w:rFonts w:ascii="Times New Roman" w:eastAsia="Times New Roman" w:hAnsi="Times New Roman" w:cs="Times New Roman"/>
        </w:rPr>
        <w:t xml:space="preserve"> ) and Chl concentrations</w:t>
      </w:r>
      <w:r w:rsidRPr="00CE1657">
        <w:rPr>
          <w:rFonts w:ascii="Times New Roman" w:eastAsia="Times New Roman" w:hAnsi="Times New Roman" w:cs="Times New Roman"/>
          <w:kern w:val="0"/>
          <w14:ligatures w14:val="none"/>
        </w:rPr>
        <w:t xml:space="preserve"> </w:t>
      </w:r>
      <w:r w:rsidRPr="00CE1657">
        <w:rPr>
          <w:rFonts w:ascii="Times New Roman" w:eastAsia="Times New Roman" w:hAnsi="Times New Roman" w:cs="Times New Roman"/>
        </w:rPr>
        <w:t>(Wang et al., 2022). These metrics are</w:t>
      </w:r>
      <w:r w:rsidR="00146889" w:rsidRPr="00CE1657">
        <w:rPr>
          <w:rFonts w:ascii="Times New Roman" w:eastAsia="Times New Roman" w:hAnsi="Times New Roman" w:cs="Times New Roman"/>
          <w:kern w:val="0"/>
          <w14:ligatures w14:val="none"/>
        </w:rPr>
        <w:t xml:space="preserve"> coefficient of determination (R</w:t>
      </w:r>
      <w:r w:rsidR="00146889" w:rsidRPr="00CE1657">
        <w:rPr>
          <w:rFonts w:ascii="Times New Roman" w:eastAsia="Times New Roman" w:hAnsi="Times New Roman" w:cs="Times New Roman"/>
          <w:kern w:val="0"/>
          <w:vertAlign w:val="superscript"/>
          <w14:ligatures w14:val="none"/>
        </w:rPr>
        <w:t>2</w:t>
      </w:r>
      <w:r w:rsidR="00146889" w:rsidRPr="00CE1657">
        <w:rPr>
          <w:rFonts w:ascii="Times New Roman" w:eastAsia="Times New Roman" w:hAnsi="Times New Roman" w:cs="Times New Roman"/>
          <w:kern w:val="0"/>
          <w14:ligatures w14:val="none"/>
        </w:rPr>
        <w:t>), Root Mean Square Difference (RMSD), Mean Absolute Percentage Difference (MAPD), Coefficient of Variation (CV), and bias (</w:t>
      </w:r>
      <w:r w:rsidR="00146889" w:rsidRPr="00CE1657">
        <w:rPr>
          <w:rFonts w:ascii="Times New Roman" w:hAnsi="Times New Roman" w:cs="Times New Roman"/>
        </w:rPr>
        <w:sym w:font="Symbol" w:char="F064"/>
      </w:r>
      <w:r w:rsidR="00146889" w:rsidRPr="00CE1657">
        <w:rPr>
          <w:rFonts w:ascii="Times New Roman" w:eastAsia="Times New Roman" w:hAnsi="Times New Roman" w:cs="Times New Roman"/>
          <w:kern w:val="0"/>
          <w14:ligatures w14:val="none"/>
        </w:rPr>
        <w:t xml:space="preserve">). </w:t>
      </w:r>
      <w:r w:rsidRPr="00CE1657">
        <w:rPr>
          <w:rFonts w:ascii="Times New Roman" w:eastAsia="Times New Roman" w:hAnsi="Times New Roman" w:cs="Times New Roman"/>
          <w:kern w:val="0"/>
          <w14:ligatures w14:val="none"/>
        </w:rPr>
        <w:t xml:space="preserve">They are calculated from </w:t>
      </w:r>
      <w:r w:rsidR="00146889" w:rsidRPr="00CE1657">
        <w:rPr>
          <w:rFonts w:ascii="Times New Roman" w:eastAsia="Times New Roman" w:hAnsi="Times New Roman" w:cs="Times New Roman"/>
          <w:kern w:val="0"/>
          <w14:ligatures w14:val="none"/>
        </w:rPr>
        <w:t xml:space="preserve">the differences between </w:t>
      </w:r>
      <w:r w:rsidRPr="00CE1657">
        <w:rPr>
          <w:rFonts w:ascii="Times New Roman" w:eastAsia="Times New Roman" w:hAnsi="Times New Roman" w:cs="Times New Roman"/>
          <w:kern w:val="0"/>
          <w14:ligatures w14:val="none"/>
        </w:rPr>
        <w:t xml:space="preserve">the </w:t>
      </w:r>
      <w:r w:rsidR="00146889" w:rsidRPr="00CE1657">
        <w:rPr>
          <w:rFonts w:ascii="Times New Roman" w:eastAsia="Times New Roman" w:hAnsi="Times New Roman" w:cs="Times New Roman"/>
          <w:kern w:val="0"/>
          <w14:ligatures w14:val="none"/>
        </w:rPr>
        <w:t>estimated (</w:t>
      </w:r>
      <m:oMath>
        <m:sSub>
          <m:sSubPr>
            <m:ctrlPr>
              <w:ins w:id="103" w:author="Torkelson, Mitchell David" w:date="2023-11-06T09:58:00Z">
                <w:rPr>
                  <w:rFonts w:ascii="Cambria Math" w:eastAsiaTheme="minorEastAsia" w:hAnsi="Cambria Math" w:cs="Times New Roman"/>
                </w:rPr>
              </w:ins>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est,i</m:t>
            </m:r>
          </m:sub>
        </m:sSub>
      </m:oMath>
      <w:r w:rsidR="00146889" w:rsidRPr="00CE1657">
        <w:rPr>
          <w:rFonts w:ascii="Times New Roman" w:eastAsia="Times New Roman" w:hAnsi="Times New Roman" w:cs="Times New Roman"/>
        </w:rPr>
        <w:t>) and measured (</w:t>
      </w:r>
      <m:oMath>
        <m:sSub>
          <m:sSubPr>
            <m:ctrlPr>
              <w:ins w:id="104" w:author="Torkelson, Mitchell David" w:date="2023-11-06T09:58:00Z">
                <w:rPr>
                  <w:rFonts w:ascii="Cambria Math" w:eastAsiaTheme="minorEastAsia" w:hAnsi="Cambria Math" w:cs="Times New Roman"/>
                </w:rPr>
              </w:ins>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mea,i</m:t>
            </m:r>
          </m:sub>
        </m:sSub>
        <m:r>
          <m:rPr>
            <m:sty m:val="p"/>
          </m:rPr>
          <w:rPr>
            <w:rFonts w:ascii="Cambria Math" w:eastAsiaTheme="minorEastAsia" w:hAnsi="Cambria Math" w:cs="Times New Roman"/>
          </w:rPr>
          <m:t>)</m:t>
        </m:r>
      </m:oMath>
      <w:r w:rsidR="00146889" w:rsidRPr="00CE1657">
        <w:rPr>
          <w:rFonts w:ascii="Times New Roman" w:eastAsia="Times New Roman" w:hAnsi="Times New Roman" w:cs="Times New Roman"/>
        </w:rPr>
        <w:t xml:space="preserve"> values</w:t>
      </w:r>
      <w:r w:rsidRPr="00CE1657">
        <w:rPr>
          <w:rFonts w:ascii="Times New Roman" w:eastAsia="Times New Roman" w:hAnsi="Times New Roman" w:cs="Times New Roman"/>
        </w:rPr>
        <w:t>.</w:t>
      </w:r>
      <w:r w:rsidR="00146889" w:rsidRPr="00CE1657">
        <w:rPr>
          <w:rFonts w:ascii="Times New Roman" w:eastAsia="Times New Roman" w:hAnsi="Times New Roman" w:cs="Times New Roman"/>
        </w:rPr>
        <w:t xml:space="preserve"> The </w:t>
      </w:r>
      <w:r w:rsidRPr="00CE1657">
        <w:rPr>
          <w:rFonts w:ascii="Times New Roman" w:eastAsia="Times New Roman" w:hAnsi="Times New Roman" w:cs="Times New Roman"/>
        </w:rPr>
        <w:t xml:space="preserve">corresponding </w:t>
      </w:r>
      <w:r w:rsidR="00146889" w:rsidRPr="00CE1657">
        <w:rPr>
          <w:rFonts w:ascii="Times New Roman" w:eastAsia="Times New Roman" w:hAnsi="Times New Roman" w:cs="Times New Roman"/>
        </w:rPr>
        <w:t>equations</w:t>
      </w:r>
      <w:r w:rsidRPr="00CE1657">
        <w:rPr>
          <w:rFonts w:ascii="Times New Roman" w:eastAsia="Times New Roman" w:hAnsi="Times New Roman" w:cs="Times New Roman"/>
        </w:rPr>
        <w:t>, where</w:t>
      </w:r>
      <w:r w:rsidRPr="00CE1657">
        <w:rPr>
          <w:rFonts w:ascii="Times New Roman" w:eastAsia="Times New Roman" w:hAnsi="Times New Roman" w:cs="Times New Roman"/>
          <w:kern w:val="0"/>
          <w14:ligatures w14:val="none"/>
        </w:rPr>
        <w:t xml:space="preserve"> </w:t>
      </w:r>
      <w:r w:rsidR="00146889" w:rsidRPr="00CE1657">
        <w:rPr>
          <w:rFonts w:ascii="Times New Roman" w:eastAsia="Times New Roman" w:hAnsi="Times New Roman" w:cs="Times New Roman"/>
          <w:kern w:val="0"/>
          <w14:ligatures w14:val="none"/>
        </w:rPr>
        <w:t xml:space="preserve">N </w:t>
      </w:r>
      <w:r w:rsidRPr="00CE1657">
        <w:rPr>
          <w:rFonts w:ascii="Times New Roman" w:eastAsia="Times New Roman" w:hAnsi="Times New Roman" w:cs="Times New Roman"/>
          <w:kern w:val="0"/>
          <w14:ligatures w14:val="none"/>
        </w:rPr>
        <w:t xml:space="preserve">represents the </w:t>
      </w:r>
      <w:r w:rsidR="00146889" w:rsidRPr="00CE1657">
        <w:rPr>
          <w:rFonts w:ascii="Times New Roman" w:eastAsia="Times New Roman" w:hAnsi="Times New Roman" w:cs="Times New Roman"/>
          <w:kern w:val="0"/>
          <w14:ligatures w14:val="none"/>
        </w:rPr>
        <w:t>number of data points</w:t>
      </w:r>
      <w:r w:rsidRPr="00CE1657">
        <w:rPr>
          <w:rFonts w:ascii="Times New Roman" w:eastAsia="Times New Roman" w:hAnsi="Times New Roman" w:cs="Times New Roman"/>
          <w:kern w:val="0"/>
          <w14:ligatures w14:val="none"/>
        </w:rPr>
        <w:t>, are as follows</w:t>
      </w:r>
      <w:r w:rsidR="00E001C2" w:rsidRPr="00CE1657">
        <w:rPr>
          <w:rFonts w:ascii="Times New Roman" w:eastAsia="Times New Roman" w:hAnsi="Times New Roman" w:cs="Times New Roman"/>
        </w:rPr>
        <w:t>:</w:t>
      </w:r>
    </w:p>
    <w:p w14:paraId="20F10BFD" w14:textId="77777777" w:rsidR="00726D5A" w:rsidRPr="00CE1657" w:rsidRDefault="00726D5A" w:rsidP="00054C9A">
      <w:pPr>
        <w:spacing w:line="264" w:lineRule="auto"/>
        <w:ind w:firstLine="360"/>
        <w:rPr>
          <w:rFonts w:ascii="Times New Roman" w:eastAsia="Times New Roman" w:hAnsi="Times New Roman" w:cs="Times New Roman"/>
          <w:kern w:val="0"/>
          <w14:ligatures w14:val="none"/>
        </w:rPr>
      </w:pPr>
    </w:p>
    <w:p w14:paraId="1FB34778" w14:textId="50BF1535" w:rsidR="00146889" w:rsidRPr="00CE1657" w:rsidRDefault="00000000" w:rsidP="00054C9A">
      <w:pPr>
        <w:spacing w:line="264" w:lineRule="auto"/>
        <w:ind w:firstLine="360"/>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
              </m:ctrlPr>
            </m:eqArrPr>
            <m:e>
              <m:r>
                <m:rPr>
                  <m:sty m:val="p"/>
                </m:rPr>
                <w:rPr>
                  <w:rFonts w:ascii="Cambria Math" w:eastAsia="Times New Roman" w:hAnsi="Cambria Math" w:cs="Times New Roman"/>
                  <w:kern w:val="0"/>
                  <w14:ligatures w14:val="none"/>
                </w:rPr>
                <m:t>RMSD=</m:t>
              </m:r>
              <m:rad>
                <m:radPr>
                  <m:degHide m:val="1"/>
                  <m:ctrlPr>
                    <w:rPr>
                      <w:rFonts w:ascii="Cambria Math" w:eastAsia="Times New Roman" w:hAnsi="Cambria Math" w:cs="Times New Roman"/>
                      <w:kern w:val="0"/>
                      <w14:ligatures w14:val="none"/>
                    </w:rPr>
                  </m:ctrlPr>
                </m:radPr>
                <m:deg/>
                <m:e>
                  <m:f>
                    <m:fPr>
                      <m:ctrlPr>
                        <w:rPr>
                          <w:rFonts w:ascii="Cambria Math" w:eastAsia="Times New Roman" w:hAnsi="Cambria Math" w:cs="Times New Roman"/>
                          <w:kern w:val="0"/>
                          <w14:ligatures w14:val="none"/>
                        </w:rPr>
                      </m:ctrlPr>
                    </m:fPr>
                    <m:num>
                      <m:nary>
                        <m:naryPr>
                          <m:chr m:val="∑"/>
                          <m:limLoc m:val="undOvr"/>
                          <m:ctrlPr>
                            <w:rPr>
                              <w:rFonts w:ascii="Cambria Math" w:eastAsia="Times New Roman" w:hAnsi="Cambria Math" w:cs="Times New Roman"/>
                              <w:kern w:val="0"/>
                              <w14:ligatures w14:val="none"/>
                            </w:rPr>
                          </m:ctrlPr>
                        </m:naryPr>
                        <m:sub>
                          <m:r>
                            <m:rPr>
                              <m:sty m:val="p"/>
                            </m:rPr>
                            <w:rPr>
                              <w:rFonts w:ascii="Cambria Math" w:eastAsia="Times New Roman" w:hAnsi="Cambria Math" w:cs="Times New Roman"/>
                              <w:kern w:val="0"/>
                              <w14:ligatures w14:val="none"/>
                            </w:rPr>
                            <m:t>i=1</m:t>
                          </m:r>
                        </m:sub>
                        <m:sup>
                          <m:r>
                            <m:rPr>
                              <m:sty m:val="p"/>
                            </m:rPr>
                            <w:rPr>
                              <w:rFonts w:ascii="Cambria Math" w:eastAsia="Times New Roman" w:hAnsi="Cambria Math" w:cs="Times New Roman"/>
                              <w:kern w:val="0"/>
                              <w14:ligatures w14:val="none"/>
                            </w:rPr>
                            <m:t>N</m:t>
                          </m:r>
                        </m:sup>
                        <m:e>
                          <m:sSup>
                            <m:sSupPr>
                              <m:ctrlPr>
                                <w:rPr>
                                  <w:rFonts w:ascii="Cambria Math" w:eastAsia="Times New Roman" w:hAnsi="Cambria Math" w:cs="Times New Roman"/>
                                  <w:kern w:val="0"/>
                                  <w14:ligatures w14:val="none"/>
                                </w:rPr>
                              </m:ctrlPr>
                            </m:sSupPr>
                            <m:e>
                              <m:d>
                                <m:dPr>
                                  <m:ctrlPr>
                                    <w:rPr>
                                      <w:rFonts w:ascii="Cambria Math" w:eastAsia="Times New Roman" w:hAnsi="Cambria Math" w:cs="Times New Roman"/>
                                      <w:kern w:val="0"/>
                                      <w14:ligatures w14:val="none"/>
                                    </w:rPr>
                                  </m:ctrlPr>
                                </m:dPr>
                                <m:e>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est,i</m:t>
                                      </m:r>
                                    </m:sub>
                                  </m:sSub>
                                  <m:r>
                                    <m:rPr>
                                      <m:sty m:val="p"/>
                                    </m:rPr>
                                    <w:rPr>
                                      <w:rFonts w:ascii="Cambria Math" w:eastAsia="Times New Roman" w:hAnsi="Cambria Math" w:cs="Times New Roman"/>
                                      <w:kern w:val="0"/>
                                      <w14:ligatures w14:val="none"/>
                                    </w:rPr>
                                    <m:t>-</m:t>
                                  </m:r>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e>
                              </m:d>
                            </m:e>
                            <m:sup>
                              <m:r>
                                <m:rPr>
                                  <m:sty m:val="p"/>
                                </m:rPr>
                                <w:rPr>
                                  <w:rFonts w:ascii="Cambria Math" w:eastAsia="Times New Roman" w:hAnsi="Cambria Math" w:cs="Times New Roman"/>
                                  <w:kern w:val="0"/>
                                  <w14:ligatures w14:val="none"/>
                                </w:rPr>
                                <m:t>2</m:t>
                              </m:r>
                            </m:sup>
                          </m:sSup>
                        </m:e>
                      </m:nary>
                    </m:num>
                    <m:den>
                      <m:r>
                        <m:rPr>
                          <m:sty m:val="p"/>
                        </m:rPr>
                        <w:rPr>
                          <w:rFonts w:ascii="Cambria Math" w:eastAsia="Times New Roman" w:hAnsi="Cambria Math" w:cs="Times New Roman"/>
                          <w:kern w:val="0"/>
                          <w14:ligatures w14:val="none"/>
                        </w:rPr>
                        <m:t>N</m:t>
                      </m:r>
                    </m:den>
                  </m:f>
                </m:e>
              </m:rad>
              <m:r>
                <m:rPr>
                  <m:sty m:val="p"/>
                </m:rPr>
                <w:rPr>
                  <w:rFonts w:ascii="Cambria Math" w:eastAsia="Times New Roman" w:hAnsi="Cambria Math" w:cs="Times New Roman"/>
                  <w:kern w:val="0"/>
                  <w14:ligatures w14:val="none"/>
                </w:rPr>
                <m:t>#</m:t>
              </m:r>
              <m:d>
                <m:dPr>
                  <m:ctrlPr>
                    <w:rPr>
                      <w:rFonts w:ascii="Cambria Math" w:eastAsia="Times New Roman" w:hAnsi="Cambria Math" w:cs="Times New Roman"/>
                      <w:kern w:val="0"/>
                      <w14:ligatures w14:val="none"/>
                    </w:rPr>
                  </m:ctrlPr>
                </m:dPr>
                <m:e>
                  <m:r>
                    <m:rPr>
                      <m:sty m:val="p"/>
                    </m:rPr>
                    <w:rPr>
                      <w:rFonts w:ascii="Cambria Math" w:eastAsia="Times New Roman" w:hAnsi="Cambria Math" w:cs="Times New Roman"/>
                      <w:kern w:val="0"/>
                      <w14:ligatures w14:val="none"/>
                    </w:rPr>
                    <m:t>6a</m:t>
                  </m:r>
                </m:e>
              </m:d>
            </m:e>
          </m:eqArr>
        </m:oMath>
      </m:oMathPara>
    </w:p>
    <w:p w14:paraId="0B5A1A33" w14:textId="77777777" w:rsidR="00726D5A" w:rsidRPr="00CE1657" w:rsidRDefault="00726D5A" w:rsidP="00054C9A">
      <w:pPr>
        <w:spacing w:line="264" w:lineRule="auto"/>
        <w:ind w:firstLine="360"/>
        <w:rPr>
          <w:rFonts w:ascii="Times New Roman" w:eastAsia="Times New Roman" w:hAnsi="Times New Roman" w:cs="Times New Roman"/>
          <w:kern w:val="0"/>
          <w14:ligatures w14:val="none"/>
        </w:rPr>
      </w:pPr>
    </w:p>
    <w:p w14:paraId="66ADF622" w14:textId="0C9FC291" w:rsidR="00726D5A" w:rsidRPr="00CE1657" w:rsidRDefault="00000000" w:rsidP="00054C9A">
      <w:pPr>
        <w:spacing w:line="264" w:lineRule="auto"/>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
              </m:ctrlPr>
            </m:eqArrPr>
            <m:e>
              <m:r>
                <m:rPr>
                  <m:sty m:val="p"/>
                </m:rPr>
                <w:rPr>
                  <w:rFonts w:ascii="Cambria Math" w:eastAsia="Times New Roman" w:hAnsi="Cambria Math" w:cs="Times New Roman"/>
                  <w:kern w:val="0"/>
                  <w14:ligatures w14:val="none"/>
                </w:rPr>
                <m:t>MAPD=</m:t>
              </m:r>
              <m:f>
                <m:fPr>
                  <m:ctrlPr>
                    <w:rPr>
                      <w:rFonts w:ascii="Cambria Math" w:eastAsia="Times New Roman" w:hAnsi="Cambria Math" w:cs="Times New Roman"/>
                      <w:kern w:val="0"/>
                      <w14:ligatures w14:val="none"/>
                    </w:rPr>
                  </m:ctrlPr>
                </m:fPr>
                <m:num>
                  <m:r>
                    <m:rPr>
                      <m:sty m:val="p"/>
                    </m:rPr>
                    <w:rPr>
                      <w:rFonts w:ascii="Cambria Math" w:eastAsia="Times New Roman" w:hAnsi="Cambria Math" w:cs="Times New Roman"/>
                      <w:kern w:val="0"/>
                      <w14:ligatures w14:val="none"/>
                    </w:rPr>
                    <m:t>1</m:t>
                  </m:r>
                </m:num>
                <m:den>
                  <m:r>
                    <m:rPr>
                      <m:sty m:val="p"/>
                    </m:rPr>
                    <w:rPr>
                      <w:rFonts w:ascii="Cambria Math" w:eastAsia="Times New Roman" w:hAnsi="Cambria Math" w:cs="Times New Roman"/>
                      <w:kern w:val="0"/>
                      <w14:ligatures w14:val="none"/>
                    </w:rPr>
                    <m:t>N</m:t>
                  </m:r>
                </m:den>
              </m:f>
              <m:nary>
                <m:naryPr>
                  <m:chr m:val="∑"/>
                  <m:limLoc m:val="undOvr"/>
                  <m:ctrlPr>
                    <w:rPr>
                      <w:rFonts w:ascii="Cambria Math" w:eastAsia="Times New Roman" w:hAnsi="Cambria Math" w:cs="Times New Roman"/>
                      <w:kern w:val="0"/>
                      <w14:ligatures w14:val="none"/>
                    </w:rPr>
                  </m:ctrlPr>
                </m:naryPr>
                <m:sub>
                  <m:r>
                    <m:rPr>
                      <m:sty m:val="p"/>
                    </m:rPr>
                    <w:rPr>
                      <w:rFonts w:ascii="Cambria Math" w:eastAsia="Times New Roman" w:hAnsi="Cambria Math" w:cs="Times New Roman"/>
                      <w:kern w:val="0"/>
                      <w14:ligatures w14:val="none"/>
                    </w:rPr>
                    <m:t>i=1</m:t>
                  </m:r>
                </m:sub>
                <m:sup>
                  <m:r>
                    <m:rPr>
                      <m:sty m:val="p"/>
                    </m:rPr>
                    <w:rPr>
                      <w:rFonts w:ascii="Cambria Math" w:eastAsia="Times New Roman" w:hAnsi="Cambria Math" w:cs="Times New Roman"/>
                      <w:kern w:val="0"/>
                      <w14:ligatures w14:val="none"/>
                    </w:rPr>
                    <m:t>N</m:t>
                  </m:r>
                </m:sup>
                <m:e>
                  <m:f>
                    <m:fPr>
                      <m:ctrlPr>
                        <w:rPr>
                          <w:rFonts w:ascii="Cambria Math" w:eastAsia="Times New Roman" w:hAnsi="Cambria Math" w:cs="Times New Roman"/>
                          <w:kern w:val="0"/>
                          <w14:ligatures w14:val="none"/>
                        </w:rPr>
                      </m:ctrlPr>
                    </m:fPr>
                    <m:num>
                      <m:d>
                        <m:dPr>
                          <m:begChr m:val="|"/>
                          <m:endChr m:val="|"/>
                          <m:ctrlPr>
                            <w:rPr>
                              <w:rFonts w:ascii="Cambria Math" w:eastAsia="Times New Roman" w:hAnsi="Cambria Math" w:cs="Times New Roman"/>
                              <w:kern w:val="0"/>
                              <w14:ligatures w14:val="none"/>
                            </w:rPr>
                          </m:ctrlPr>
                        </m:dPr>
                        <m:e>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r>
                            <m:rPr>
                              <m:sty m:val="p"/>
                            </m:rPr>
                            <w:rPr>
                              <w:rFonts w:ascii="Cambria Math" w:eastAsia="Times New Roman" w:hAnsi="Cambria Math" w:cs="Times New Roman"/>
                              <w:kern w:val="0"/>
                              <w14:ligatures w14:val="none"/>
                            </w:rPr>
                            <m:t>-</m:t>
                          </m:r>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est,i</m:t>
                              </m:r>
                            </m:sub>
                          </m:sSub>
                        </m:e>
                      </m:d>
                    </m:num>
                    <m:den>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mea,i</m:t>
                          </m:r>
                        </m:sub>
                      </m:sSub>
                    </m:den>
                  </m:f>
                </m:e>
              </m:nary>
              <m:r>
                <m:rPr>
                  <m:sty m:val="p"/>
                </m:rPr>
                <w:rPr>
                  <w:rFonts w:ascii="Cambria Math" w:eastAsia="Times New Roman" w:hAnsi="Cambria Math" w:cs="Times New Roman"/>
                  <w:kern w:val="0"/>
                  <w14:ligatures w14:val="none"/>
                </w:rPr>
                <m:t>x 100%#</m:t>
              </m:r>
              <m:d>
                <m:dPr>
                  <m:ctrlPr>
                    <w:rPr>
                      <w:rFonts w:ascii="Cambria Math" w:eastAsia="Times New Roman" w:hAnsi="Cambria Math" w:cs="Times New Roman"/>
                      <w:kern w:val="0"/>
                      <w14:ligatures w14:val="none"/>
                    </w:rPr>
                  </m:ctrlPr>
                </m:dPr>
                <m:e>
                  <m:r>
                    <m:rPr>
                      <m:sty m:val="p"/>
                    </m:rPr>
                    <w:rPr>
                      <w:rFonts w:ascii="Cambria Math" w:eastAsia="Times New Roman" w:hAnsi="Cambria Math" w:cs="Times New Roman"/>
                      <w:kern w:val="0"/>
                      <w14:ligatures w14:val="none"/>
                    </w:rPr>
                    <m:t>6b</m:t>
                  </m:r>
                </m:e>
              </m:d>
            </m:e>
          </m:eqArr>
        </m:oMath>
      </m:oMathPara>
    </w:p>
    <w:p w14:paraId="7CCDD6F0" w14:textId="3A721457" w:rsidR="00146889" w:rsidRPr="00CE1657" w:rsidRDefault="00146889" w:rsidP="00054C9A">
      <w:pPr>
        <w:spacing w:line="264" w:lineRule="auto"/>
        <w:rPr>
          <w:rFonts w:ascii="Times New Roman" w:eastAsia="Times New Roman" w:hAnsi="Times New Roman" w:cs="Times New Roman"/>
          <w:kern w:val="0"/>
          <w14:ligatures w14:val="none"/>
        </w:rPr>
      </w:pPr>
      <w:r w:rsidRPr="00CE1657">
        <w:rPr>
          <w:rFonts w:ascii="Times New Roman" w:eastAsia="Times New Roman" w:hAnsi="Times New Roman" w:cs="Times New Roman"/>
          <w:kern w:val="0"/>
          <w14:ligatures w14:val="none"/>
        </w:rPr>
        <w:t xml:space="preserve"> </w:t>
      </w:r>
    </w:p>
    <w:p w14:paraId="3EBB0DC0" w14:textId="1281452E" w:rsidR="00726D5A" w:rsidRPr="00CE1657" w:rsidRDefault="00000000" w:rsidP="00054C9A">
      <w:pPr>
        <w:spacing w:line="264" w:lineRule="auto"/>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kern w:val="0"/>
                  <w14:ligatures w14:val="none"/>
                </w:rPr>
              </m:ctrlPr>
            </m:eqArrPr>
            <m:e>
              <m:r>
                <m:rPr>
                  <m:sty m:val="p"/>
                </m:rPr>
                <w:rPr>
                  <w:rFonts w:ascii="Cambria Math" w:eastAsia="Times New Roman" w:hAnsi="Cambria Math" w:cs="Times New Roman"/>
                  <w:kern w:val="0"/>
                  <w14:ligatures w14:val="none"/>
                </w:rPr>
                <m:t>CV=</m:t>
              </m:r>
              <m:f>
                <m:fPr>
                  <m:ctrlPr>
                    <w:rPr>
                      <w:rFonts w:ascii="Cambria Math" w:eastAsia="Times New Roman" w:hAnsi="Cambria Math" w:cs="Times New Roman"/>
                      <w:kern w:val="0"/>
                      <w14:ligatures w14:val="none"/>
                    </w:rPr>
                  </m:ctrlPr>
                </m:fPr>
                <m:num>
                  <m:r>
                    <m:rPr>
                      <m:sty m:val="p"/>
                    </m:rPr>
                    <w:rPr>
                      <w:rFonts w:ascii="Cambria Math" w:eastAsia="Times New Roman" w:hAnsi="Cambria Math" w:cs="Times New Roman"/>
                      <w:kern w:val="0"/>
                      <w14:ligatures w14:val="none"/>
                    </w:rPr>
                    <m:t>RMSD</m:t>
                  </m:r>
                </m:num>
                <m:den>
                  <m:r>
                    <m:rPr>
                      <m:sty m:val="p"/>
                    </m:rPr>
                    <w:rPr>
                      <w:rFonts w:ascii="Cambria Math" w:eastAsia="Times New Roman" w:hAnsi="Cambria Math" w:cs="Times New Roman"/>
                      <w:kern w:val="0"/>
                      <w14:ligatures w14:val="none"/>
                    </w:rPr>
                    <m:t>Mean</m:t>
                  </m:r>
                  <m:d>
                    <m:dPr>
                      <m:ctrlPr>
                        <w:rPr>
                          <w:rFonts w:ascii="Cambria Math" w:eastAsia="Times New Roman" w:hAnsi="Cambria Math" w:cs="Times New Roman"/>
                          <w:kern w:val="0"/>
                          <w14:ligatures w14:val="none"/>
                        </w:rPr>
                      </m:ctrlPr>
                    </m:dPr>
                    <m:e>
                      <m:sSub>
                        <m:sSubPr>
                          <m:ctrlPr>
                            <w:rPr>
                              <w:rFonts w:ascii="Cambria Math" w:eastAsia="Times New Roman" w:hAnsi="Cambria Math" w:cs="Times New Roman"/>
                              <w:kern w:val="0"/>
                              <w14:ligatures w14:val="none"/>
                            </w:rPr>
                          </m:ctrlPr>
                        </m:sSubPr>
                        <m:e>
                          <m:r>
                            <m:rPr>
                              <m:sty m:val="p"/>
                            </m:rPr>
                            <w:rPr>
                              <w:rFonts w:ascii="Cambria Math" w:eastAsia="Times New Roman" w:hAnsi="Cambria Math" w:cs="Times New Roman"/>
                              <w:kern w:val="0"/>
                              <w14:ligatures w14:val="none"/>
                            </w:rPr>
                            <m:t>Q</m:t>
                          </m:r>
                        </m:e>
                        <m:sub>
                          <m:r>
                            <m:rPr>
                              <m:sty m:val="p"/>
                            </m:rPr>
                            <w:rPr>
                              <w:rFonts w:ascii="Cambria Math" w:eastAsia="Times New Roman" w:hAnsi="Cambria Math" w:cs="Times New Roman"/>
                              <w:kern w:val="0"/>
                              <w14:ligatures w14:val="none"/>
                            </w:rPr>
                            <m:t>mea</m:t>
                          </m:r>
                        </m:sub>
                      </m:sSub>
                    </m:e>
                  </m:d>
                </m:den>
              </m:f>
              <m:r>
                <m:rPr>
                  <m:sty m:val="p"/>
                </m:rPr>
                <w:rPr>
                  <w:rFonts w:ascii="Cambria Math" w:eastAsia="Times New Roman" w:hAnsi="Cambria Math" w:cs="Times New Roman"/>
                  <w:kern w:val="0"/>
                  <w14:ligatures w14:val="none"/>
                </w:rPr>
                <m:t>x100%#</m:t>
              </m:r>
              <m:d>
                <m:dPr>
                  <m:ctrlPr>
                    <w:rPr>
                      <w:rFonts w:ascii="Cambria Math" w:eastAsia="Times New Roman" w:hAnsi="Cambria Math" w:cs="Times New Roman"/>
                      <w:kern w:val="0"/>
                      <w14:ligatures w14:val="none"/>
                    </w:rPr>
                  </m:ctrlPr>
                </m:dPr>
                <m:e>
                  <m:r>
                    <m:rPr>
                      <m:sty m:val="p"/>
                    </m:rPr>
                    <w:rPr>
                      <w:rFonts w:ascii="Cambria Math" w:eastAsia="Times New Roman" w:hAnsi="Cambria Math" w:cs="Times New Roman"/>
                      <w:kern w:val="0"/>
                      <w14:ligatures w14:val="none"/>
                    </w:rPr>
                    <m:t>6c</m:t>
                  </m:r>
                </m:e>
              </m:d>
            </m:e>
          </m:eqArr>
        </m:oMath>
      </m:oMathPara>
    </w:p>
    <w:p w14:paraId="10AB0D30" w14:textId="77777777" w:rsidR="00146889" w:rsidRPr="00CE1657" w:rsidRDefault="00146889" w:rsidP="00054C9A">
      <w:pPr>
        <w:pStyle w:val="ListParagraph"/>
        <w:spacing w:line="264" w:lineRule="auto"/>
        <w:ind w:left="360"/>
        <w:rPr>
          <w:rFonts w:ascii="Times New Roman" w:eastAsia="Times New Roman" w:hAnsi="Times New Roman" w:cs="Times New Roman"/>
          <w:kern w:val="0"/>
          <w14:ligatures w14:val="none"/>
        </w:rPr>
      </w:pPr>
    </w:p>
    <w:p w14:paraId="22F7C7E0" w14:textId="6B7662C6" w:rsidR="00666CCC" w:rsidRPr="00CE1657" w:rsidRDefault="00000000" w:rsidP="00054C9A">
      <w:pPr>
        <w:pStyle w:val="ListParagraph"/>
        <w:spacing w:line="264" w:lineRule="auto"/>
        <w:ind w:left="360"/>
        <w:rPr>
          <w:rFonts w:ascii="Times New Roman" w:eastAsia="Times New Roman" w:hAnsi="Times New Roman" w:cs="Times New Roman"/>
        </w:rPr>
      </w:pPr>
      <m:oMathPara>
        <m:oMath>
          <m:eqArr>
            <m:eqArrPr>
              <m:maxDist m:val="1"/>
              <m:ctrlPr>
                <w:rPr>
                  <w:rFonts w:ascii="Cambria Math" w:eastAsiaTheme="minorEastAsia" w:hAnsi="Cambria Math" w:cs="Times New Roman"/>
                </w:rPr>
              </m:ctrlPr>
            </m:eqArrPr>
            <m:e>
              <m:r>
                <m:rPr>
                  <m:sty m:val="p"/>
                </m:rPr>
                <w:rPr>
                  <w:rFonts w:ascii="Cambria Math" w:hAnsi="Cambria Math" w:cs="Times New Roman"/>
                </w:rPr>
                <w:sym w:font="Symbol" w:char="F064"/>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N</m:t>
                  </m:r>
                </m:den>
              </m:f>
              <m:nary>
                <m:naryPr>
                  <m:chr m:val="∑"/>
                  <m:limLoc m:val="undOvr"/>
                  <m:ctrlPr>
                    <w:rPr>
                      <w:rFonts w:ascii="Cambria Math" w:eastAsiaTheme="minorEastAsia" w:hAnsi="Cambria Math" w:cs="Times New Roman"/>
                    </w:rPr>
                  </m:ctrlPr>
                </m:naryPr>
                <m:sub>
                  <m:r>
                    <m:rPr>
                      <m:sty m:val="p"/>
                    </m:rPr>
                    <w:rPr>
                      <w:rFonts w:ascii="Cambria Math" w:eastAsiaTheme="minorEastAsia" w:hAnsi="Cambria Math" w:cs="Times New Roman"/>
                    </w:rPr>
                    <m:t>i=1</m:t>
                  </m:r>
                </m:sub>
                <m:sup>
                  <m:r>
                    <m:rPr>
                      <m:sty m:val="p"/>
                    </m:rPr>
                    <w:rPr>
                      <w:rFonts w:ascii="Cambria Math" w:eastAsiaTheme="minorEastAsia" w:hAnsi="Cambria Math" w:cs="Times New Roman"/>
                    </w:rPr>
                    <m:t>N</m:t>
                  </m:r>
                </m:sup>
                <m:e>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est,i</m:t>
                          </m:r>
                        </m:sub>
                      </m:sSub>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m:rPr>
                              <m:sty m:val="p"/>
                            </m:rPr>
                            <w:rPr>
                              <w:rFonts w:ascii="Cambria Math" w:eastAsiaTheme="minorEastAsia" w:hAnsi="Cambria Math" w:cs="Times New Roman"/>
                            </w:rPr>
                            <m:t>Q</m:t>
                          </m:r>
                        </m:e>
                        <m:sub>
                          <m:r>
                            <m:rPr>
                              <m:sty m:val="p"/>
                            </m:rPr>
                            <w:rPr>
                              <w:rFonts w:ascii="Cambria Math" w:eastAsiaTheme="minorEastAsia" w:hAnsi="Cambria Math" w:cs="Times New Roman"/>
                            </w:rPr>
                            <m:t>mea,i</m:t>
                          </m:r>
                        </m:sub>
                      </m:sSub>
                    </m:e>
                  </m:d>
                </m:e>
              </m:nary>
              <m:r>
                <m:rPr>
                  <m:sty m:val="p"/>
                </m:rPr>
                <w:rPr>
                  <w:rFonts w:ascii="Cambria Math" w:hAnsi="Cambria Math" w:cs="Times New Roman"/>
                </w:rPr>
                <m:t>#</m:t>
              </m:r>
              <m:d>
                <m:dPr>
                  <m:ctrlPr>
                    <w:rPr>
                      <w:rFonts w:ascii="Cambria Math" w:eastAsiaTheme="minorEastAsia" w:hAnsi="Cambria Math" w:cs="Times New Roman"/>
                    </w:rPr>
                  </m:ctrlPr>
                </m:dPr>
                <m:e>
                  <m:r>
                    <m:rPr>
                      <m:sty m:val="p"/>
                    </m:rPr>
                    <w:rPr>
                      <w:rFonts w:ascii="Cambria Math" w:eastAsiaTheme="minorEastAsia" w:hAnsi="Cambria Math" w:cs="Times New Roman"/>
                    </w:rPr>
                    <m:t>6d</m:t>
                  </m:r>
                </m:e>
              </m:d>
              <m:ctrlPr>
                <w:rPr>
                  <w:rFonts w:ascii="Cambria Math" w:hAnsi="Cambria Math" w:cs="Times New Roman"/>
                </w:rPr>
              </m:ctrlPr>
            </m:e>
          </m:eqArr>
        </m:oMath>
      </m:oMathPara>
    </w:p>
    <w:p w14:paraId="5CEF7AB9" w14:textId="77777777" w:rsidR="004D676B" w:rsidRPr="00CE1657" w:rsidRDefault="004D676B" w:rsidP="00054C9A">
      <w:pPr>
        <w:pStyle w:val="Heading2"/>
        <w:spacing w:line="264" w:lineRule="auto"/>
        <w:rPr>
          <w:rFonts w:ascii="Times New Roman" w:hAnsi="Times New Roman" w:cs="Times New Roman"/>
        </w:rPr>
      </w:pPr>
    </w:p>
    <w:p w14:paraId="0BDC79B6" w14:textId="77777777" w:rsidR="00A71AA7" w:rsidRPr="00CE1657" w:rsidRDefault="00A71AA7" w:rsidP="00A71AA7">
      <w:pPr>
        <w:rPr>
          <w:rFonts w:ascii="Times New Roman" w:hAnsi="Times New Roman" w:cs="Times New Roman"/>
        </w:rPr>
      </w:pPr>
    </w:p>
    <w:p w14:paraId="39DB507F" w14:textId="06A4020E" w:rsidR="00794B5B" w:rsidRPr="00CE1657" w:rsidRDefault="00794B5B" w:rsidP="00054C9A">
      <w:pPr>
        <w:pStyle w:val="Heading1"/>
        <w:spacing w:line="264" w:lineRule="auto"/>
        <w:rPr>
          <w:rFonts w:ascii="Times New Roman" w:hAnsi="Times New Roman" w:cs="Times New Roman"/>
        </w:rPr>
      </w:pPr>
      <w:bookmarkStart w:id="105" w:name="_Toc146800777"/>
      <w:bookmarkStart w:id="106" w:name="_Toc146825347"/>
      <w:bookmarkStart w:id="107" w:name="_Toc148560303"/>
      <w:bookmarkStart w:id="108" w:name="_Toc150156886"/>
      <w:r w:rsidRPr="00CE1657">
        <w:rPr>
          <w:rFonts w:ascii="Times New Roman" w:hAnsi="Times New Roman" w:cs="Times New Roman"/>
        </w:rPr>
        <w:lastRenderedPageBreak/>
        <w:t>Preliminary Results</w:t>
      </w:r>
      <w:bookmarkEnd w:id="105"/>
      <w:bookmarkEnd w:id="106"/>
      <w:bookmarkEnd w:id="107"/>
      <w:bookmarkEnd w:id="108"/>
    </w:p>
    <w:p w14:paraId="1D5C3AB8" w14:textId="77777777" w:rsidR="004D676B" w:rsidRPr="00CE1657" w:rsidRDefault="004D676B" w:rsidP="00054C9A">
      <w:pPr>
        <w:spacing w:line="264" w:lineRule="auto"/>
        <w:rPr>
          <w:rFonts w:ascii="Times New Roman" w:hAnsi="Times New Roman" w:cs="Times New Roman"/>
        </w:rPr>
      </w:pPr>
    </w:p>
    <w:p w14:paraId="3FB70CCF" w14:textId="7CA4978E" w:rsidR="00471D60" w:rsidRPr="00CE1657" w:rsidRDefault="004D676B" w:rsidP="00A71AA7">
      <w:pPr>
        <w:spacing w:line="264" w:lineRule="auto"/>
        <w:ind w:firstLine="720"/>
        <w:rPr>
          <w:rFonts w:ascii="Times New Roman" w:hAnsi="Times New Roman" w:cs="Times New Roman"/>
        </w:rPr>
      </w:pPr>
      <w:r w:rsidRPr="00CE1657">
        <w:rPr>
          <w:rFonts w:ascii="Times New Roman" w:hAnsi="Times New Roman" w:cs="Times New Roman"/>
        </w:rPr>
        <w:t xml:space="preserve">In </w:t>
      </w:r>
      <w:r w:rsidR="006D1853" w:rsidRPr="00CE1657">
        <w:rPr>
          <w:rFonts w:ascii="Times New Roman" w:hAnsi="Times New Roman" w:cs="Times New Roman"/>
        </w:rPr>
        <w:t>our</w:t>
      </w:r>
      <w:r w:rsidRPr="00CE1657">
        <w:rPr>
          <w:rFonts w:ascii="Times New Roman" w:hAnsi="Times New Roman" w:cs="Times New Roman"/>
        </w:rPr>
        <w:t xml:space="preserve"> study conducted at the Masonboro Inlet’s mouth, </w:t>
      </w:r>
      <w:r w:rsidR="006D1853" w:rsidRPr="00CE1657">
        <w:rPr>
          <w:rFonts w:ascii="Times New Roman" w:hAnsi="Times New Roman" w:cs="Times New Roman"/>
        </w:rPr>
        <w:t xml:space="preserve">we generated </w:t>
      </w:r>
      <w:r w:rsidRPr="00CE1657">
        <w:rPr>
          <w:rFonts w:ascii="Times New Roman" w:hAnsi="Times New Roman" w:cs="Times New Roman"/>
        </w:rPr>
        <w:t>Chl concentration contour plots for each transect</w:t>
      </w:r>
      <w:r w:rsidR="003013C8" w:rsidRPr="00CE1657">
        <w:rPr>
          <w:rFonts w:ascii="Times New Roman" w:hAnsi="Times New Roman" w:cs="Times New Roman"/>
        </w:rPr>
        <w:t>, with</w:t>
      </w:r>
      <w:r w:rsidR="00415A1E" w:rsidRPr="00CE1657">
        <w:rPr>
          <w:rFonts w:ascii="Times New Roman" w:hAnsi="Times New Roman" w:cs="Times New Roman"/>
        </w:rPr>
        <w:t xml:space="preserve"> values rang</w:t>
      </w:r>
      <w:r w:rsidR="003013C8" w:rsidRPr="00CE1657">
        <w:rPr>
          <w:rFonts w:ascii="Times New Roman" w:hAnsi="Times New Roman" w:cs="Times New Roman"/>
        </w:rPr>
        <w:t>ing</w:t>
      </w:r>
      <w:r w:rsidR="00415A1E" w:rsidRPr="00CE1657">
        <w:rPr>
          <w:rFonts w:ascii="Times New Roman" w:hAnsi="Times New Roman" w:cs="Times New Roman"/>
        </w:rPr>
        <w:t xml:space="preserve"> from 0.0 </w:t>
      </w:r>
      <w:r w:rsidR="00415A1E" w:rsidRPr="00CE1657">
        <w:rPr>
          <w:rFonts w:ascii="Times New Roman" w:hAnsi="Times New Roman" w:cs="Times New Roman"/>
        </w:rPr>
        <w:sym w:font="Symbol" w:char="F06D"/>
      </w:r>
      <w:r w:rsidR="00415A1E" w:rsidRPr="00CE1657">
        <w:rPr>
          <w:rFonts w:ascii="Times New Roman" w:hAnsi="Times New Roman" w:cs="Times New Roman"/>
        </w:rPr>
        <w:t xml:space="preserve">g/L to 2.19 </w:t>
      </w:r>
      <w:r w:rsidR="00415A1E" w:rsidRPr="00CE1657">
        <w:rPr>
          <w:rFonts w:ascii="Times New Roman" w:hAnsi="Times New Roman" w:cs="Times New Roman"/>
        </w:rPr>
        <w:sym w:font="Symbol" w:char="F06D"/>
      </w:r>
      <w:r w:rsidR="00415A1E" w:rsidRPr="00CE1657">
        <w:rPr>
          <w:rFonts w:ascii="Times New Roman" w:hAnsi="Times New Roman" w:cs="Times New Roman"/>
        </w:rPr>
        <w:t xml:space="preserve">g/L. </w:t>
      </w:r>
      <w:r w:rsidR="006D1853" w:rsidRPr="00CE1657">
        <w:rPr>
          <w:rFonts w:ascii="Times New Roman" w:hAnsi="Times New Roman" w:cs="Times New Roman"/>
        </w:rPr>
        <w:t>We also produced t</w:t>
      </w:r>
      <w:r w:rsidR="003013C8" w:rsidRPr="00CE1657">
        <w:rPr>
          <w:rFonts w:ascii="Times New Roman" w:hAnsi="Times New Roman" w:cs="Times New Roman"/>
        </w:rPr>
        <w:t>urbidity contour plots</w:t>
      </w:r>
      <w:r w:rsidR="006D1853" w:rsidRPr="00CE1657">
        <w:rPr>
          <w:rFonts w:ascii="Times New Roman" w:hAnsi="Times New Roman" w:cs="Times New Roman"/>
        </w:rPr>
        <w:t>, showing</w:t>
      </w:r>
      <w:r w:rsidR="003013C8" w:rsidRPr="00CE1657">
        <w:rPr>
          <w:rFonts w:ascii="Times New Roman" w:hAnsi="Times New Roman" w:cs="Times New Roman"/>
        </w:rPr>
        <w:t xml:space="preserve"> values </w:t>
      </w:r>
      <w:r w:rsidR="006D1853" w:rsidRPr="00CE1657">
        <w:rPr>
          <w:rFonts w:ascii="Times New Roman" w:hAnsi="Times New Roman" w:cs="Times New Roman"/>
        </w:rPr>
        <w:t>between</w:t>
      </w:r>
      <w:r w:rsidR="003013C8" w:rsidRPr="00CE1657">
        <w:rPr>
          <w:rFonts w:ascii="Times New Roman" w:hAnsi="Times New Roman" w:cs="Times New Roman"/>
        </w:rPr>
        <w:t xml:space="preserve"> 0.0 to 10.560 NTU</w:t>
      </w:r>
      <w:r w:rsidR="006D1853" w:rsidRPr="00CE1657">
        <w:rPr>
          <w:rFonts w:ascii="Times New Roman" w:hAnsi="Times New Roman" w:cs="Times New Roman"/>
        </w:rPr>
        <w:t>, where NTU denotes Nephelometric Turbidity Units, a measure used to quantify the haziness in a fluid due to suspended particles</w:t>
      </w:r>
      <w:r w:rsidR="003013C8" w:rsidRPr="00CE1657">
        <w:rPr>
          <w:rFonts w:ascii="Times New Roman" w:hAnsi="Times New Roman" w:cs="Times New Roman"/>
        </w:rPr>
        <w:t xml:space="preserve">. </w:t>
      </w:r>
      <w:r w:rsidR="006D1853" w:rsidRPr="00CE1657">
        <w:rPr>
          <w:rFonts w:ascii="Times New Roman" w:hAnsi="Times New Roman" w:cs="Times New Roman"/>
        </w:rPr>
        <w:t>We linearly interpolated t</w:t>
      </w:r>
      <w:r w:rsidRPr="00CE1657">
        <w:rPr>
          <w:rFonts w:ascii="Times New Roman" w:hAnsi="Times New Roman" w:cs="Times New Roman"/>
        </w:rPr>
        <w:t>he Acrobat</w:t>
      </w:r>
      <w:r w:rsidR="003013C8" w:rsidRPr="00CE1657">
        <w:rPr>
          <w:rFonts w:ascii="Times New Roman" w:hAnsi="Times New Roman" w:cs="Times New Roman"/>
        </w:rPr>
        <w:t>’s path</w:t>
      </w:r>
      <w:r w:rsidRPr="00CE1657">
        <w:rPr>
          <w:rFonts w:ascii="Times New Roman" w:hAnsi="Times New Roman" w:cs="Times New Roman"/>
        </w:rPr>
        <w:t xml:space="preserve"> through the water column</w:t>
      </w:r>
      <w:r w:rsidR="00575507" w:rsidRPr="00CE1657">
        <w:rPr>
          <w:rFonts w:ascii="Times New Roman" w:hAnsi="Times New Roman" w:cs="Times New Roman"/>
        </w:rPr>
        <w:t xml:space="preserve"> across </w:t>
      </w:r>
      <w:r w:rsidR="003A7DE5">
        <w:rPr>
          <w:rFonts w:ascii="Times New Roman" w:hAnsi="Times New Roman" w:cs="Times New Roman"/>
        </w:rPr>
        <w:t xml:space="preserve">the </w:t>
      </w:r>
      <w:r w:rsidR="00575507" w:rsidRPr="00CE1657">
        <w:rPr>
          <w:rFonts w:ascii="Times New Roman" w:hAnsi="Times New Roman" w:cs="Times New Roman"/>
        </w:rPr>
        <w:t>depth and distance axes</w:t>
      </w:r>
      <w:r w:rsidRPr="00CE1657">
        <w:rPr>
          <w:rFonts w:ascii="Times New Roman" w:hAnsi="Times New Roman" w:cs="Times New Roman"/>
        </w:rPr>
        <w:t xml:space="preserve"> to </w:t>
      </w:r>
      <w:r w:rsidR="003013C8" w:rsidRPr="00CE1657">
        <w:rPr>
          <w:rFonts w:ascii="Times New Roman" w:hAnsi="Times New Roman" w:cs="Times New Roman"/>
        </w:rPr>
        <w:t xml:space="preserve">represent </w:t>
      </w:r>
      <w:r w:rsidRPr="00CE1657">
        <w:rPr>
          <w:rFonts w:ascii="Times New Roman" w:hAnsi="Times New Roman" w:cs="Times New Roman"/>
        </w:rPr>
        <w:t xml:space="preserve">the water column’s properties through the extent of each transect. </w:t>
      </w:r>
      <w:r w:rsidR="006D1853" w:rsidRPr="00CE1657">
        <w:rPr>
          <w:rFonts w:ascii="Times New Roman" w:hAnsi="Times New Roman" w:cs="Times New Roman"/>
        </w:rPr>
        <w:t>We then aligned t</w:t>
      </w:r>
      <w:r w:rsidRPr="00CE1657">
        <w:rPr>
          <w:rFonts w:ascii="Times New Roman" w:hAnsi="Times New Roman" w:cs="Times New Roman"/>
        </w:rPr>
        <w:t>hese contour plots side by side to offer a comprehensive view</w:t>
      </w:r>
      <w:r w:rsidR="001B3D38" w:rsidRPr="00CE1657">
        <w:rPr>
          <w:rFonts w:ascii="Times New Roman" w:hAnsi="Times New Roman" w:cs="Times New Roman"/>
        </w:rPr>
        <w:t>.</w:t>
      </w:r>
      <w:r w:rsidRPr="00CE1657">
        <w:rPr>
          <w:rFonts w:ascii="Times New Roman" w:hAnsi="Times New Roman" w:cs="Times New Roman"/>
        </w:rPr>
        <w:t xml:space="preserve"> </w:t>
      </w:r>
      <w:r w:rsidR="006D1853" w:rsidRPr="00CE1657">
        <w:rPr>
          <w:rFonts w:ascii="Times New Roman" w:hAnsi="Times New Roman" w:cs="Times New Roman"/>
        </w:rPr>
        <w:t xml:space="preserve">To </w:t>
      </w:r>
      <w:r w:rsidRPr="00CE1657">
        <w:rPr>
          <w:rFonts w:ascii="Times New Roman" w:hAnsi="Times New Roman" w:cs="Times New Roman"/>
        </w:rPr>
        <w:t>contextualize these observations,</w:t>
      </w:r>
      <w:r w:rsidR="00257065" w:rsidRPr="00CE1657">
        <w:rPr>
          <w:rFonts w:ascii="Times New Roman" w:hAnsi="Times New Roman" w:cs="Times New Roman"/>
        </w:rPr>
        <w:t xml:space="preserve"> </w:t>
      </w:r>
      <w:r w:rsidR="006D1853" w:rsidRPr="00CE1657">
        <w:rPr>
          <w:rFonts w:ascii="Times New Roman" w:hAnsi="Times New Roman" w:cs="Times New Roman"/>
        </w:rPr>
        <w:t xml:space="preserve">we incorporated </w:t>
      </w:r>
      <w:r w:rsidRPr="00CE1657">
        <w:rPr>
          <w:rFonts w:ascii="Times New Roman" w:hAnsi="Times New Roman" w:cs="Times New Roman"/>
        </w:rPr>
        <w:t>bathymetry data from</w:t>
      </w:r>
      <w:r w:rsidR="00257065" w:rsidRPr="00CE1657">
        <w:rPr>
          <w:rFonts w:ascii="Times New Roman" w:hAnsi="Times New Roman" w:cs="Times New Roman"/>
        </w:rPr>
        <w:t xml:space="preserve"> GEBCO’s global gridded bathymetric datasets at</w:t>
      </w:r>
      <w:r w:rsidRPr="00CE1657">
        <w:rPr>
          <w:rFonts w:ascii="Times New Roman" w:hAnsi="Times New Roman" w:cs="Times New Roman"/>
        </w:rPr>
        <w:t xml:space="preserve"> the transect locations</w:t>
      </w:r>
      <w:r w:rsidR="006D1853" w:rsidRPr="00CE1657">
        <w:rPr>
          <w:rFonts w:ascii="Times New Roman" w:hAnsi="Times New Roman" w:cs="Times New Roman"/>
        </w:rPr>
        <w:t xml:space="preserve">. </w:t>
      </w:r>
    </w:p>
    <w:p w14:paraId="73D5033D" w14:textId="77777777" w:rsidR="00471D60" w:rsidRPr="00CE1657" w:rsidRDefault="00471D60" w:rsidP="00A71AA7">
      <w:pPr>
        <w:spacing w:line="264" w:lineRule="auto"/>
        <w:ind w:firstLine="720"/>
        <w:rPr>
          <w:rFonts w:ascii="Times New Roman" w:hAnsi="Times New Roman" w:cs="Times New Roman"/>
        </w:rPr>
      </w:pPr>
    </w:p>
    <w:p w14:paraId="1BD87D46" w14:textId="77777777" w:rsidR="008D7E0E" w:rsidRPr="00CE1657" w:rsidRDefault="00471D60" w:rsidP="00AA44FF">
      <w:pPr>
        <w:keepNext/>
        <w:spacing w:line="264" w:lineRule="auto"/>
        <w:ind w:firstLine="720"/>
        <w:jc w:val="center"/>
        <w:rPr>
          <w:rFonts w:ascii="Times New Roman" w:hAnsi="Times New Roman" w:cs="Times New Roman"/>
        </w:rPr>
      </w:pPr>
      <w:r w:rsidRPr="00CE1657">
        <w:rPr>
          <w:rFonts w:ascii="Times New Roman" w:hAnsi="Times New Roman" w:cs="Times New Roman"/>
          <w:noProof/>
        </w:rPr>
        <w:drawing>
          <wp:inline distT="0" distB="0" distL="0" distR="0" wp14:anchorId="20E536EF" wp14:editId="06EBCBE8">
            <wp:extent cx="5731834" cy="3267635"/>
            <wp:effectExtent l="0" t="0" r="0" b="0"/>
            <wp:docPr id="1044857108" name="Picture 1" descr="A comparison of a map of a s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57108" name="Picture 1" descr="A comparison of a map of a sea&#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0323" cy="3312381"/>
                    </a:xfrm>
                    <a:prstGeom prst="rect">
                      <a:avLst/>
                    </a:prstGeom>
                  </pic:spPr>
                </pic:pic>
              </a:graphicData>
            </a:graphic>
          </wp:inline>
        </w:drawing>
      </w:r>
    </w:p>
    <w:p w14:paraId="7259027C" w14:textId="642098BA" w:rsidR="00471D60" w:rsidRPr="00CE1657" w:rsidRDefault="008D7E0E" w:rsidP="00930302">
      <w:pPr>
        <w:pStyle w:val="Caption"/>
        <w:jc w:val="center"/>
        <w:rPr>
          <w:rFonts w:ascii="Times New Roman" w:hAnsi="Times New Roman" w:cs="Times New Roman"/>
          <w:i w:val="0"/>
          <w:iCs w:val="0"/>
        </w:rPr>
      </w:pPr>
      <w:bookmarkStart w:id="109" w:name="_Ref149757772"/>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Pr="00CE1657">
        <w:rPr>
          <w:rFonts w:ascii="Times New Roman" w:hAnsi="Times New Roman" w:cs="Times New Roman"/>
          <w:noProof/>
        </w:rPr>
        <w:t>6</w:t>
      </w:r>
      <w:r w:rsidRPr="00CE1657">
        <w:rPr>
          <w:rFonts w:ascii="Times New Roman" w:hAnsi="Times New Roman" w:cs="Times New Roman"/>
        </w:rPr>
        <w:fldChar w:fldCharType="end"/>
      </w:r>
      <w:bookmarkEnd w:id="109"/>
      <w:r w:rsidRPr="00CE1657">
        <w:rPr>
          <w:rFonts w:ascii="Times New Roman" w:hAnsi="Times New Roman" w:cs="Times New Roman"/>
        </w:rPr>
        <w:t>: Kd_490 measurements of study area on May 7:  A) MODIS-Aqua, B) HawkEye.</w:t>
      </w:r>
      <w:r w:rsidR="00930302" w:rsidRPr="00CE1657" w:rsidDel="008D7E0E">
        <w:rPr>
          <w:rStyle w:val="CommentReference"/>
          <w:rFonts w:ascii="Times New Roman" w:hAnsi="Times New Roman" w:cs="Times New Roman"/>
        </w:rPr>
        <w:t xml:space="preserve"> </w:t>
      </w:r>
    </w:p>
    <w:p w14:paraId="490233EE" w14:textId="5157178C" w:rsidR="00CA6E12" w:rsidRPr="00CE1657" w:rsidRDefault="008D1AB0" w:rsidP="0037688F">
      <w:pPr>
        <w:spacing w:line="264" w:lineRule="auto"/>
        <w:ind w:firstLine="720"/>
        <w:rPr>
          <w:rFonts w:ascii="Times New Roman" w:hAnsi="Times New Roman" w:cs="Times New Roman"/>
        </w:rPr>
      </w:pPr>
      <w:r w:rsidRPr="00CE1657">
        <w:rPr>
          <w:rFonts w:ascii="Times New Roman" w:hAnsi="Times New Roman" w:cs="Times New Roman"/>
        </w:rPr>
        <w:t xml:space="preserve">Kd490 is </w:t>
      </w:r>
      <w:r w:rsidR="003A7DE5">
        <w:rPr>
          <w:rFonts w:ascii="Times New Roman" w:hAnsi="Times New Roman" w:cs="Times New Roman"/>
        </w:rPr>
        <w:t xml:space="preserve">a </w:t>
      </w:r>
      <w:r w:rsidRPr="00CE1657">
        <w:rPr>
          <w:rFonts w:ascii="Times New Roman" w:hAnsi="Times New Roman" w:cs="Times New Roman"/>
        </w:rPr>
        <w:t>satellite parameter used to measure diffuse attenuation</w:t>
      </w:r>
      <w:r w:rsidR="004D3A75" w:rsidRPr="00CE1657">
        <w:rPr>
          <w:rFonts w:ascii="Times New Roman" w:hAnsi="Times New Roman" w:cs="Times New Roman"/>
        </w:rPr>
        <w:t xml:space="preserve"> at 490 nm</w:t>
      </w:r>
      <w:r w:rsidRPr="00CE1657">
        <w:rPr>
          <w:rFonts w:ascii="Times New Roman" w:hAnsi="Times New Roman" w:cs="Times New Roman"/>
        </w:rPr>
        <w:t xml:space="preserve">. </w:t>
      </w:r>
      <w:r w:rsidR="001100D4" w:rsidRPr="00CE1657">
        <w:rPr>
          <w:rFonts w:ascii="Times New Roman" w:hAnsi="Times New Roman" w:cs="Times New Roman"/>
        </w:rPr>
        <w:t>Both the</w:t>
      </w:r>
      <w:r w:rsidR="006D1853" w:rsidRPr="00CE1657">
        <w:rPr>
          <w:rFonts w:ascii="Times New Roman" w:hAnsi="Times New Roman" w:cs="Times New Roman"/>
        </w:rPr>
        <w:t xml:space="preserve"> </w:t>
      </w:r>
      <w:r w:rsidRPr="00CE1657">
        <w:rPr>
          <w:rFonts w:ascii="Times New Roman" w:hAnsi="Times New Roman" w:cs="Times New Roman"/>
        </w:rPr>
        <w:t xml:space="preserve">HawkEye and MODIS-Aqua </w:t>
      </w:r>
      <w:r w:rsidR="006D1853" w:rsidRPr="00CE1657">
        <w:rPr>
          <w:rFonts w:ascii="Times New Roman" w:hAnsi="Times New Roman" w:cs="Times New Roman"/>
        </w:rPr>
        <w:t xml:space="preserve">indicate a </w:t>
      </w:r>
      <w:r w:rsidRPr="00CE1657">
        <w:rPr>
          <w:rFonts w:ascii="Times New Roman" w:hAnsi="Times New Roman" w:cs="Times New Roman"/>
        </w:rPr>
        <w:t>Kd490 range of 0.06-0.10 1/m in our study area</w:t>
      </w:r>
      <w:r w:rsidR="008D7E0E" w:rsidRPr="00CE1657">
        <w:rPr>
          <w:rFonts w:ascii="Times New Roman" w:hAnsi="Times New Roman" w:cs="Times New Roman"/>
        </w:rPr>
        <w:t xml:space="preserve"> (</w:t>
      </w:r>
      <w:r w:rsidR="008D7E0E" w:rsidRPr="00CE1657">
        <w:rPr>
          <w:rFonts w:ascii="Times New Roman" w:hAnsi="Times New Roman" w:cs="Times New Roman"/>
        </w:rPr>
        <w:fldChar w:fldCharType="begin"/>
      </w:r>
      <w:r w:rsidR="008D7E0E" w:rsidRPr="00CE1657">
        <w:rPr>
          <w:rFonts w:ascii="Times New Roman" w:hAnsi="Times New Roman" w:cs="Times New Roman"/>
        </w:rPr>
        <w:instrText xml:space="preserve"> REF _Ref149757772 \h </w:instrText>
      </w:r>
      <w:r w:rsidR="00423BA0" w:rsidRPr="00CE1657">
        <w:rPr>
          <w:rFonts w:ascii="Times New Roman" w:hAnsi="Times New Roman" w:cs="Times New Roman"/>
        </w:rPr>
        <w:instrText xml:space="preserve"> \* MERGEFORMAT </w:instrText>
      </w:r>
      <w:r w:rsidR="008D7E0E" w:rsidRPr="00CE1657">
        <w:rPr>
          <w:rFonts w:ascii="Times New Roman" w:hAnsi="Times New Roman" w:cs="Times New Roman"/>
        </w:rPr>
      </w:r>
      <w:r w:rsidR="008D7E0E" w:rsidRPr="00CE1657">
        <w:rPr>
          <w:rFonts w:ascii="Times New Roman" w:hAnsi="Times New Roman" w:cs="Times New Roman"/>
        </w:rPr>
        <w:fldChar w:fldCharType="separate"/>
      </w:r>
      <w:r w:rsidR="008D7E0E" w:rsidRPr="00CE1657">
        <w:rPr>
          <w:rFonts w:ascii="Times New Roman" w:hAnsi="Times New Roman" w:cs="Times New Roman"/>
        </w:rPr>
        <w:t xml:space="preserve">Figure </w:t>
      </w:r>
      <w:r w:rsidR="008D7E0E" w:rsidRPr="00CE1657">
        <w:rPr>
          <w:rFonts w:ascii="Times New Roman" w:hAnsi="Times New Roman" w:cs="Times New Roman"/>
          <w:noProof/>
        </w:rPr>
        <w:t>6</w:t>
      </w:r>
      <w:r w:rsidR="008D7E0E" w:rsidRPr="00CE1657">
        <w:rPr>
          <w:rFonts w:ascii="Times New Roman" w:hAnsi="Times New Roman" w:cs="Times New Roman"/>
        </w:rPr>
        <w:fldChar w:fldCharType="end"/>
      </w:r>
      <w:r w:rsidR="008D7E0E" w:rsidRPr="00CE1657">
        <w:rPr>
          <w:rFonts w:ascii="Times New Roman" w:hAnsi="Times New Roman" w:cs="Times New Roman"/>
        </w:rPr>
        <w:t>)</w:t>
      </w:r>
      <w:r w:rsidRPr="00CE1657">
        <w:rPr>
          <w:rFonts w:ascii="Times New Roman" w:hAnsi="Times New Roman" w:cs="Times New Roman"/>
        </w:rPr>
        <w:t xml:space="preserve">. </w:t>
      </w:r>
      <w:r w:rsidR="001100D4" w:rsidRPr="00CE1657">
        <w:rPr>
          <w:rFonts w:ascii="Times New Roman" w:hAnsi="Times New Roman" w:cs="Times New Roman"/>
        </w:rPr>
        <w:t xml:space="preserve">The inverse of Kd, </w:t>
      </w:r>
      <w:r w:rsidRPr="00CE1657">
        <w:rPr>
          <w:rFonts w:ascii="Times New Roman" w:hAnsi="Times New Roman" w:cs="Times New Roman"/>
        </w:rPr>
        <w:t>1/Kd</w:t>
      </w:r>
      <w:r w:rsidR="001100D4" w:rsidRPr="00CE1657">
        <w:rPr>
          <w:rFonts w:ascii="Times New Roman" w:hAnsi="Times New Roman" w:cs="Times New Roman"/>
        </w:rPr>
        <w:t>,</w:t>
      </w:r>
      <w:r w:rsidRPr="00CE1657">
        <w:rPr>
          <w:rFonts w:ascii="Times New Roman" w:hAnsi="Times New Roman" w:cs="Times New Roman"/>
        </w:rPr>
        <w:t xml:space="preserve"> is generally considered the</w:t>
      </w:r>
      <w:r w:rsidR="00546E20" w:rsidRPr="00CE1657">
        <w:rPr>
          <w:rFonts w:ascii="Times New Roman" w:hAnsi="Times New Roman" w:cs="Times New Roman"/>
        </w:rPr>
        <w:t xml:space="preserve"> first</w:t>
      </w:r>
      <w:r w:rsidRPr="00CE1657">
        <w:rPr>
          <w:rFonts w:ascii="Times New Roman" w:hAnsi="Times New Roman" w:cs="Times New Roman"/>
        </w:rPr>
        <w:t xml:space="preserve"> optical dept</w:t>
      </w:r>
      <w:r w:rsidR="00FB41B7" w:rsidRPr="00CE1657">
        <w:rPr>
          <w:rFonts w:ascii="Times New Roman" w:hAnsi="Times New Roman" w:cs="Times New Roman"/>
        </w:rPr>
        <w:t>h</w:t>
      </w:r>
      <w:r w:rsidRPr="00CE1657">
        <w:rPr>
          <w:rFonts w:ascii="Times New Roman" w:hAnsi="Times New Roman" w:cs="Times New Roman"/>
        </w:rPr>
        <w:t xml:space="preserve"> (roughly </w:t>
      </w:r>
      <w:r w:rsidR="00FB41B7" w:rsidRPr="00CE1657">
        <w:rPr>
          <w:rFonts w:ascii="Times New Roman" w:hAnsi="Times New Roman" w:cs="Times New Roman"/>
        </w:rPr>
        <w:t xml:space="preserve">corresponding to </w:t>
      </w:r>
      <w:r w:rsidRPr="00CE1657">
        <w:rPr>
          <w:rFonts w:ascii="Times New Roman" w:hAnsi="Times New Roman" w:cs="Times New Roman"/>
        </w:rPr>
        <w:t>the 37% light level)</w:t>
      </w:r>
      <w:r w:rsidR="00C72F50" w:rsidRPr="00CE1657">
        <w:rPr>
          <w:rFonts w:ascii="Times New Roman" w:hAnsi="Times New Roman" w:cs="Times New Roman"/>
        </w:rPr>
        <w:t xml:space="preserve"> (NOAA, K490)</w:t>
      </w:r>
      <w:r w:rsidRPr="00CE1657">
        <w:rPr>
          <w:rFonts w:ascii="Times New Roman" w:hAnsi="Times New Roman" w:cs="Times New Roman"/>
        </w:rPr>
        <w:t xml:space="preserve">. This </w:t>
      </w:r>
      <w:r w:rsidR="00FB41B7" w:rsidRPr="00CE1657">
        <w:rPr>
          <w:rFonts w:ascii="Times New Roman" w:hAnsi="Times New Roman" w:cs="Times New Roman"/>
        </w:rPr>
        <w:t>translates</w:t>
      </w:r>
      <w:r w:rsidRPr="00CE1657">
        <w:rPr>
          <w:rFonts w:ascii="Times New Roman" w:hAnsi="Times New Roman" w:cs="Times New Roman"/>
        </w:rPr>
        <w:t xml:space="preserve"> to a first optical depth measurement of 10-12.5 m. </w:t>
      </w:r>
      <w:r w:rsidR="00471D60" w:rsidRPr="00CE1657">
        <w:rPr>
          <w:rFonts w:ascii="Times New Roman" w:hAnsi="Times New Roman" w:cs="Times New Roman"/>
        </w:rPr>
        <w:t xml:space="preserve">Our in-situ measurements are </w:t>
      </w:r>
      <w:r w:rsidR="00FB41B7" w:rsidRPr="00CE1657">
        <w:rPr>
          <w:rFonts w:ascii="Times New Roman" w:hAnsi="Times New Roman" w:cs="Times New Roman"/>
        </w:rPr>
        <w:t xml:space="preserve">conducted at depths of </w:t>
      </w:r>
      <w:r w:rsidR="00471D60" w:rsidRPr="00CE1657">
        <w:rPr>
          <w:rFonts w:ascii="Times New Roman" w:hAnsi="Times New Roman" w:cs="Times New Roman"/>
        </w:rPr>
        <w:t xml:space="preserve">10 m </w:t>
      </w:r>
      <w:r w:rsidR="00FB41B7" w:rsidRPr="00CE1657">
        <w:rPr>
          <w:rFonts w:ascii="Times New Roman" w:hAnsi="Times New Roman" w:cs="Times New Roman"/>
        </w:rPr>
        <w:t>or shallower. The total water depth in the study region is approximately 10-15 m. Given this,</w:t>
      </w:r>
      <w:r w:rsidR="00471D60" w:rsidRPr="00CE1657">
        <w:rPr>
          <w:rFonts w:ascii="Times New Roman" w:hAnsi="Times New Roman" w:cs="Times New Roman"/>
        </w:rPr>
        <w:t xml:space="preserve"> </w:t>
      </w:r>
      <w:r w:rsidRPr="00CE1657">
        <w:rPr>
          <w:rFonts w:ascii="Times New Roman" w:hAnsi="Times New Roman" w:cs="Times New Roman"/>
        </w:rPr>
        <w:t>t</w:t>
      </w:r>
      <w:r w:rsidR="004D676B" w:rsidRPr="00CE1657">
        <w:rPr>
          <w:rFonts w:ascii="Times New Roman" w:hAnsi="Times New Roman" w:cs="Times New Roman"/>
        </w:rPr>
        <w:t xml:space="preserve">he depicted Chl concentrations </w:t>
      </w:r>
      <w:r w:rsidR="00FB41B7" w:rsidRPr="00CE1657">
        <w:rPr>
          <w:rFonts w:ascii="Times New Roman" w:hAnsi="Times New Roman" w:cs="Times New Roman"/>
        </w:rPr>
        <w:t>display</w:t>
      </w:r>
      <w:r w:rsidR="004D676B" w:rsidRPr="00CE1657">
        <w:rPr>
          <w:rFonts w:ascii="Times New Roman" w:hAnsi="Times New Roman" w:cs="Times New Roman"/>
        </w:rPr>
        <w:t xml:space="preserve"> vertical inhomogeneity and are believed to be within the first optical depth of </w:t>
      </w:r>
      <w:r w:rsidR="00FB41B7" w:rsidRPr="00CE1657">
        <w:rPr>
          <w:rFonts w:ascii="Times New Roman" w:hAnsi="Times New Roman" w:cs="Times New Roman"/>
        </w:rPr>
        <w:t xml:space="preserve">the </w:t>
      </w:r>
      <w:r w:rsidR="004D676B" w:rsidRPr="00CE1657">
        <w:rPr>
          <w:rFonts w:ascii="Times New Roman" w:hAnsi="Times New Roman" w:cs="Times New Roman"/>
        </w:rPr>
        <w:t xml:space="preserve">coastal euphotic zone. </w:t>
      </w:r>
      <w:r w:rsidR="00FB41B7" w:rsidRPr="00CE1657">
        <w:rPr>
          <w:rFonts w:ascii="Times New Roman" w:hAnsi="Times New Roman" w:cs="Times New Roman"/>
        </w:rPr>
        <w:t xml:space="preserve">However, it’s important to acknowledge that one optical depth may not be sufficient to prevent contaminations of </w:t>
      </w:r>
      <w:r w:rsidR="00FB41B7" w:rsidRPr="00CE1657">
        <w:rPr>
          <w:rFonts w:ascii="Times New Roman" w:eastAsia="Times New Roman" w:hAnsi="Times New Roman" w:cs="Times New Roman"/>
        </w:rPr>
        <w:t>R</w:t>
      </w:r>
      <w:r w:rsidR="00FB41B7" w:rsidRPr="00CE1657">
        <w:rPr>
          <w:rFonts w:ascii="Times New Roman" w:eastAsia="Times New Roman" w:hAnsi="Times New Roman" w:cs="Times New Roman"/>
        </w:rPr>
        <w:softHyphen/>
      </w:r>
      <w:r w:rsidR="00FB41B7" w:rsidRPr="00CE1657">
        <w:rPr>
          <w:rFonts w:ascii="Times New Roman" w:eastAsia="Times New Roman" w:hAnsi="Times New Roman" w:cs="Times New Roman"/>
          <w:vertAlign w:val="subscript"/>
        </w:rPr>
        <w:t xml:space="preserve">rs </w:t>
      </w:r>
      <w:r w:rsidR="00FB41B7" w:rsidRPr="00CE1657">
        <w:rPr>
          <w:rFonts w:ascii="Times New Roman" w:eastAsia="Times New Roman" w:hAnsi="Times New Roman" w:cs="Times New Roman"/>
        </w:rPr>
        <w:t>by benthic reflectance. If a significant portion of light reaches the bottom of the 10-15 m depth and encounters a highly reflective surface like sand, it could potentially skew the measurements.</w:t>
      </w:r>
      <w:r w:rsidR="006942AA" w:rsidRPr="00CE1657">
        <w:rPr>
          <w:rFonts w:ascii="Times New Roman" w:eastAsia="Times New Roman" w:hAnsi="Times New Roman" w:cs="Times New Roman"/>
        </w:rPr>
        <w:t xml:space="preserve"> In Figure 8, as well as in other figures containing MODIS imagery, the irregular 'dots' or speckling present in the data </w:t>
      </w:r>
      <w:r w:rsidR="006942AA" w:rsidRPr="00CE1657">
        <w:rPr>
          <w:rFonts w:ascii="Times New Roman" w:eastAsia="Times New Roman" w:hAnsi="Times New Roman" w:cs="Times New Roman"/>
        </w:rPr>
        <w:lastRenderedPageBreak/>
        <w:t>visualizations is an artifact from the data processing and mapping procedure and is not indicative of the sensor's output. Such artifacts arise during spatial processing of satellite imagery and do not influence the measured Kd_490 values, or other water column parameters.</w:t>
      </w:r>
    </w:p>
    <w:p w14:paraId="787AFE94" w14:textId="7D19D445" w:rsidR="00D92EDF" w:rsidRPr="00CE1657" w:rsidRDefault="00B438AF" w:rsidP="00AA44FF">
      <w:pPr>
        <w:spacing w:line="264" w:lineRule="auto"/>
        <w:ind w:firstLine="720"/>
        <w:rPr>
          <w:rFonts w:ascii="Times New Roman" w:hAnsi="Times New Roman" w:cs="Times New Roman"/>
        </w:rPr>
      </w:pPr>
      <w:r w:rsidRPr="00CE1657">
        <w:rPr>
          <w:rFonts w:ascii="Times New Roman" w:hAnsi="Times New Roman" w:cs="Times New Roman"/>
        </w:rPr>
        <w:t>P</w:t>
      </w:r>
      <w:r w:rsidR="004E21BE" w:rsidRPr="00CE1657">
        <w:rPr>
          <w:rFonts w:ascii="Times New Roman" w:hAnsi="Times New Roman" w:cs="Times New Roman"/>
        </w:rPr>
        <w:t>reliminary analysis of satellite-derived Chl concentrations in Onslow Bay</w:t>
      </w:r>
      <w:r w:rsidRPr="00CE1657">
        <w:rPr>
          <w:rFonts w:ascii="Times New Roman" w:hAnsi="Times New Roman" w:cs="Times New Roman"/>
        </w:rPr>
        <w:t xml:space="preserve"> revealed </w:t>
      </w:r>
      <w:r w:rsidR="004E21BE" w:rsidRPr="00CE1657">
        <w:rPr>
          <w:rFonts w:ascii="Times New Roman" w:hAnsi="Times New Roman" w:cs="Times New Roman"/>
        </w:rPr>
        <w:t xml:space="preserve">consistent </w:t>
      </w:r>
      <w:r w:rsidR="00362E88" w:rsidRPr="00CE1657">
        <w:rPr>
          <w:rFonts w:ascii="Times New Roman" w:hAnsi="Times New Roman" w:cs="Times New Roman"/>
        </w:rPr>
        <w:t>spatial</w:t>
      </w:r>
      <w:r w:rsidR="004E21BE" w:rsidRPr="00CE1657">
        <w:rPr>
          <w:rFonts w:ascii="Times New Roman" w:hAnsi="Times New Roman" w:cs="Times New Roman"/>
        </w:rPr>
        <w:t>-temporal patterns across multiple satellite sensors</w:t>
      </w:r>
      <w:r w:rsidR="0037688F" w:rsidRPr="00CE1657">
        <w:rPr>
          <w:rFonts w:ascii="Times New Roman" w:hAnsi="Times New Roman" w:cs="Times New Roman"/>
        </w:rPr>
        <w:t xml:space="preserve">. </w:t>
      </w:r>
      <w:r w:rsidR="004E21BE" w:rsidRPr="00CE1657">
        <w:rPr>
          <w:rFonts w:ascii="Times New Roman" w:hAnsi="Times New Roman" w:cs="Times New Roman"/>
        </w:rPr>
        <w:t>Specifically, all data sets pointed to a pronounced north-eastern region of elev</w:t>
      </w:r>
      <w:r w:rsidR="00CA6E12" w:rsidRPr="00CE1657">
        <w:rPr>
          <w:rFonts w:ascii="Times New Roman" w:hAnsi="Times New Roman" w:cs="Times New Roman"/>
        </w:rPr>
        <w:t>ated Chl levels contained within the Pamlico Sound. The HawkEye data from May 7</w:t>
      </w:r>
      <w:r w:rsidRPr="00CE1657">
        <w:rPr>
          <w:rFonts w:ascii="Times New Roman" w:hAnsi="Times New Roman" w:cs="Times New Roman"/>
        </w:rPr>
        <w:t>, in particular, showed</w:t>
      </w:r>
      <w:r w:rsidR="00CA6E12" w:rsidRPr="00CE1657">
        <w:rPr>
          <w:rFonts w:ascii="Times New Roman" w:hAnsi="Times New Roman" w:cs="Times New Roman"/>
        </w:rPr>
        <w:t xml:space="preserve"> less intens</w:t>
      </w:r>
      <w:r w:rsidRPr="00CE1657">
        <w:rPr>
          <w:rFonts w:ascii="Times New Roman" w:hAnsi="Times New Roman" w:cs="Times New Roman"/>
        </w:rPr>
        <w:t>e</w:t>
      </w:r>
      <w:r w:rsidR="00CA6E12" w:rsidRPr="00CE1657">
        <w:rPr>
          <w:rFonts w:ascii="Times New Roman" w:hAnsi="Times New Roman" w:cs="Times New Roman"/>
        </w:rPr>
        <w:t xml:space="preserve"> concentrations near</w:t>
      </w:r>
      <w:r w:rsidRPr="00CE1657">
        <w:rPr>
          <w:rFonts w:ascii="Times New Roman" w:hAnsi="Times New Roman" w:cs="Times New Roman"/>
        </w:rPr>
        <w:t xml:space="preserve"> offshore </w:t>
      </w:r>
      <w:r w:rsidR="00CA6E12" w:rsidRPr="00CE1657">
        <w:rPr>
          <w:rFonts w:ascii="Times New Roman" w:hAnsi="Times New Roman" w:cs="Times New Roman"/>
        </w:rPr>
        <w:t xml:space="preserve">Wrightsville Beach, </w:t>
      </w:r>
      <w:r w:rsidRPr="00CE1657">
        <w:rPr>
          <w:rFonts w:ascii="Times New Roman" w:hAnsi="Times New Roman" w:cs="Times New Roman"/>
        </w:rPr>
        <w:t xml:space="preserve">differing from </w:t>
      </w:r>
      <w:r w:rsidR="00CA6E12" w:rsidRPr="00CE1657">
        <w:rPr>
          <w:rFonts w:ascii="Times New Roman" w:hAnsi="Times New Roman" w:cs="Times New Roman"/>
        </w:rPr>
        <w:t xml:space="preserve">observations from Modis-Aqua and OCLI-S3A for the same timeframe. </w:t>
      </w:r>
    </w:p>
    <w:p w14:paraId="3814FCA4" w14:textId="77777777" w:rsidR="008D7E0E" w:rsidRPr="00CE1657" w:rsidRDefault="00905DD1" w:rsidP="00AA44FF">
      <w:pPr>
        <w:keepNext/>
        <w:jc w:val="center"/>
        <w:rPr>
          <w:rFonts w:ascii="Times New Roman" w:hAnsi="Times New Roman" w:cs="Times New Roman"/>
        </w:rPr>
      </w:pPr>
      <w:r w:rsidRPr="00CE1657">
        <w:rPr>
          <w:rFonts w:ascii="Times New Roman" w:hAnsi="Times New Roman" w:cs="Times New Roman"/>
          <w:noProof/>
        </w:rPr>
        <w:drawing>
          <wp:inline distT="0" distB="0" distL="0" distR="0" wp14:anchorId="44B5E888" wp14:editId="00460967">
            <wp:extent cx="5455466" cy="5661212"/>
            <wp:effectExtent l="0" t="0" r="5715" b="3175"/>
            <wp:docPr id="38536360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3601" name="Picture 3"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9751" cy="5676036"/>
                    </a:xfrm>
                    <a:prstGeom prst="rect">
                      <a:avLst/>
                    </a:prstGeom>
                  </pic:spPr>
                </pic:pic>
              </a:graphicData>
            </a:graphic>
          </wp:inline>
        </w:drawing>
      </w:r>
    </w:p>
    <w:p w14:paraId="33BD03D7" w14:textId="60CDA18E" w:rsidR="008D7E0E" w:rsidRPr="00CE1657" w:rsidRDefault="008D7E0E" w:rsidP="00AA44FF">
      <w:pPr>
        <w:pStyle w:val="Caption"/>
        <w:jc w:val="center"/>
        <w:rPr>
          <w:rFonts w:ascii="Times New Roman" w:hAnsi="Times New Roman" w:cs="Times New Roman"/>
        </w:rPr>
      </w:pPr>
      <w:bookmarkStart w:id="110" w:name="_Ref149757937"/>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Pr="00CE1657">
        <w:rPr>
          <w:rFonts w:ascii="Times New Roman" w:hAnsi="Times New Roman" w:cs="Times New Roman"/>
          <w:noProof/>
        </w:rPr>
        <w:t>7</w:t>
      </w:r>
      <w:r w:rsidRPr="00CE1657">
        <w:rPr>
          <w:rFonts w:ascii="Times New Roman" w:hAnsi="Times New Roman" w:cs="Times New Roman"/>
        </w:rPr>
        <w:fldChar w:fldCharType="end"/>
      </w:r>
      <w:bookmarkEnd w:id="110"/>
      <w:r w:rsidRPr="00CE1657">
        <w:rPr>
          <w:rFonts w:ascii="Times New Roman" w:hAnsi="Times New Roman" w:cs="Times New Roman"/>
        </w:rPr>
        <w:t>: Satellite images of Cape Fear River Estuary and Wilmington region chlorophyll a concentration: A) HawkEye-SeaHawk, B) Modis-Aqua, C) OLCI-S3A, D) OLCI-S3B.</w:t>
      </w:r>
    </w:p>
    <w:p w14:paraId="4E002DD6" w14:textId="1C3CF654" w:rsidR="008D7E0E" w:rsidRPr="00CE1657" w:rsidRDefault="008D7E0E" w:rsidP="00AA44FF">
      <w:pPr>
        <w:ind w:firstLine="720"/>
        <w:rPr>
          <w:rFonts w:ascii="Times New Roman" w:hAnsi="Times New Roman" w:cs="Times New Roman"/>
        </w:rPr>
      </w:pPr>
      <w:r w:rsidRPr="00CE1657">
        <w:rPr>
          <w:rFonts w:ascii="Times New Roman" w:hAnsi="Times New Roman" w:cs="Times New Roman"/>
        </w:rPr>
        <w:t xml:space="preserve">Detailed satellite images highlighted distinct Chl concentration gradients in both the CFRE and the offshore region of Wrightsville Beach. High concentrations are evident in the </w:t>
      </w:r>
      <w:r w:rsidRPr="00CE1657">
        <w:rPr>
          <w:rFonts w:ascii="Times New Roman" w:hAnsi="Times New Roman" w:cs="Times New Roman"/>
        </w:rPr>
        <w:lastRenderedPageBreak/>
        <w:t>estuarine region and its immediate offshore vicinity, decreasing further offshore, which possibly suggests reduced nutrient input. Intense Chl pockets are noticeable near the river mouth as well. The superior spatial resolution of HawkEye becomes especially noticeable at this scale, offering a refined depiction of Chl distribution (</w:t>
      </w:r>
      <w:r w:rsidRPr="00CE1657">
        <w:rPr>
          <w:rFonts w:ascii="Times New Roman" w:hAnsi="Times New Roman" w:cs="Times New Roman"/>
        </w:rPr>
        <w:fldChar w:fldCharType="begin"/>
      </w:r>
      <w:r w:rsidRPr="00CE1657">
        <w:rPr>
          <w:rFonts w:ascii="Times New Roman" w:hAnsi="Times New Roman" w:cs="Times New Roman"/>
        </w:rPr>
        <w:instrText xml:space="preserve"> REF _Ref149757937 \h </w:instrText>
      </w:r>
      <w:r w:rsidR="00423BA0" w:rsidRPr="00CE1657">
        <w:rPr>
          <w:rFonts w:ascii="Times New Roman" w:hAnsi="Times New Roman" w:cs="Times New Roman"/>
        </w:rPr>
        <w:instrText xml:space="preserve"> \* MERGEFORMAT </w:instrText>
      </w:r>
      <w:r w:rsidRPr="00CE1657">
        <w:rPr>
          <w:rFonts w:ascii="Times New Roman" w:hAnsi="Times New Roman" w:cs="Times New Roman"/>
        </w:rPr>
      </w:r>
      <w:r w:rsidRPr="00CE1657">
        <w:rPr>
          <w:rFonts w:ascii="Times New Roman" w:hAnsi="Times New Roman" w:cs="Times New Roman"/>
        </w:rPr>
        <w:fldChar w:fldCharType="separate"/>
      </w:r>
      <w:r w:rsidRPr="00CE1657">
        <w:rPr>
          <w:rFonts w:ascii="Times New Roman" w:hAnsi="Times New Roman" w:cs="Times New Roman"/>
        </w:rPr>
        <w:t xml:space="preserve">Figure </w:t>
      </w:r>
      <w:r w:rsidRPr="00CE1657">
        <w:rPr>
          <w:rFonts w:ascii="Times New Roman" w:hAnsi="Times New Roman" w:cs="Times New Roman"/>
          <w:noProof/>
        </w:rPr>
        <w:t>7</w:t>
      </w:r>
      <w:r w:rsidRPr="00CE1657">
        <w:rPr>
          <w:rFonts w:ascii="Times New Roman" w:hAnsi="Times New Roman" w:cs="Times New Roman"/>
        </w:rPr>
        <w:fldChar w:fldCharType="end"/>
      </w:r>
      <w:r w:rsidRPr="00CE1657">
        <w:rPr>
          <w:rFonts w:ascii="Times New Roman" w:hAnsi="Times New Roman" w:cs="Times New Roman"/>
        </w:rPr>
        <w:t xml:space="preserve">, </w:t>
      </w:r>
      <w:r w:rsidRPr="00CE1657">
        <w:rPr>
          <w:rFonts w:ascii="Times New Roman" w:hAnsi="Times New Roman" w:cs="Times New Roman"/>
        </w:rPr>
        <w:fldChar w:fldCharType="begin"/>
      </w:r>
      <w:r w:rsidRPr="00CE1657">
        <w:rPr>
          <w:rFonts w:ascii="Times New Roman" w:hAnsi="Times New Roman" w:cs="Times New Roman"/>
        </w:rPr>
        <w:instrText xml:space="preserve"> REF _Ref149757963 \h </w:instrText>
      </w:r>
      <w:r w:rsidR="00423BA0" w:rsidRPr="00CE1657">
        <w:rPr>
          <w:rFonts w:ascii="Times New Roman" w:hAnsi="Times New Roman" w:cs="Times New Roman"/>
        </w:rPr>
        <w:instrText xml:space="preserve"> \* MERGEFORMAT </w:instrText>
      </w:r>
      <w:r w:rsidRPr="00CE1657">
        <w:rPr>
          <w:rFonts w:ascii="Times New Roman" w:hAnsi="Times New Roman" w:cs="Times New Roman"/>
        </w:rPr>
      </w:r>
      <w:r w:rsidRPr="00CE1657">
        <w:rPr>
          <w:rFonts w:ascii="Times New Roman" w:hAnsi="Times New Roman" w:cs="Times New Roman"/>
        </w:rPr>
        <w:fldChar w:fldCharType="separate"/>
      </w:r>
      <w:r w:rsidRPr="00CE1657">
        <w:rPr>
          <w:rFonts w:ascii="Times New Roman" w:hAnsi="Times New Roman" w:cs="Times New Roman"/>
        </w:rPr>
        <w:t xml:space="preserve">Figure </w:t>
      </w:r>
      <w:r w:rsidRPr="00CE1657">
        <w:rPr>
          <w:rFonts w:ascii="Times New Roman" w:hAnsi="Times New Roman" w:cs="Times New Roman"/>
          <w:noProof/>
        </w:rPr>
        <w:t>8</w:t>
      </w:r>
      <w:r w:rsidRPr="00CE1657">
        <w:rPr>
          <w:rFonts w:ascii="Times New Roman" w:hAnsi="Times New Roman" w:cs="Times New Roman"/>
        </w:rPr>
        <w:fldChar w:fldCharType="end"/>
      </w:r>
      <w:r w:rsidRPr="00CE1657">
        <w:rPr>
          <w:rFonts w:ascii="Times New Roman" w:hAnsi="Times New Roman" w:cs="Times New Roman"/>
        </w:rPr>
        <w:t>). While the different sensors provide varied spatial resolution details, they consistently illustrate a theme of higher Chl concentrations nearshore than offshore.</w:t>
      </w:r>
    </w:p>
    <w:p w14:paraId="49EAE673" w14:textId="52D8FB26" w:rsidR="002D3982" w:rsidRPr="00CE1657" w:rsidRDefault="002D3982" w:rsidP="00AA44FF">
      <w:pPr>
        <w:pStyle w:val="Caption"/>
        <w:rPr>
          <w:rFonts w:ascii="Times New Roman" w:hAnsi="Times New Roman" w:cs="Times New Roman"/>
        </w:rPr>
      </w:pPr>
    </w:p>
    <w:p w14:paraId="2CC37583" w14:textId="77777777" w:rsidR="008D7E0E" w:rsidRPr="00CE1657" w:rsidRDefault="00905DD1" w:rsidP="008D7E0E">
      <w:pPr>
        <w:keepNext/>
        <w:spacing w:line="264" w:lineRule="auto"/>
        <w:jc w:val="center"/>
        <w:rPr>
          <w:rFonts w:ascii="Times New Roman" w:hAnsi="Times New Roman" w:cs="Times New Roman"/>
        </w:rPr>
      </w:pPr>
      <w:r w:rsidRPr="00CE1657">
        <w:rPr>
          <w:rFonts w:ascii="Times New Roman" w:hAnsi="Times New Roman" w:cs="Times New Roman"/>
          <w:noProof/>
        </w:rPr>
        <w:drawing>
          <wp:inline distT="0" distB="0" distL="0" distR="0" wp14:anchorId="3EA7EC4C" wp14:editId="4FCE4639">
            <wp:extent cx="5943600" cy="6179820"/>
            <wp:effectExtent l="0" t="0" r="0" b="5080"/>
            <wp:docPr id="162311999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19995" name="Picture 4"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14:paraId="617FEE91" w14:textId="347645BA" w:rsidR="008D7E0E" w:rsidRPr="00CE1657" w:rsidRDefault="008D7E0E" w:rsidP="00AA44FF">
      <w:pPr>
        <w:pStyle w:val="Caption"/>
        <w:jc w:val="center"/>
        <w:rPr>
          <w:rFonts w:ascii="Times New Roman" w:hAnsi="Times New Roman" w:cs="Times New Roman"/>
        </w:rPr>
      </w:pPr>
      <w:bookmarkStart w:id="111" w:name="_Ref149757963"/>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Pr="00CE1657">
        <w:rPr>
          <w:rFonts w:ascii="Times New Roman" w:hAnsi="Times New Roman" w:cs="Times New Roman"/>
          <w:noProof/>
        </w:rPr>
        <w:t>8</w:t>
      </w:r>
      <w:r w:rsidRPr="00CE1657">
        <w:rPr>
          <w:rFonts w:ascii="Times New Roman" w:hAnsi="Times New Roman" w:cs="Times New Roman"/>
        </w:rPr>
        <w:fldChar w:fldCharType="end"/>
      </w:r>
      <w:bookmarkEnd w:id="111"/>
      <w:r w:rsidRPr="00CE1657">
        <w:rPr>
          <w:rFonts w:ascii="Times New Roman" w:hAnsi="Times New Roman" w:cs="Times New Roman"/>
        </w:rPr>
        <w:t>: Seven transects of in-situ measurements taken at Masonboro Inlet overlaid onto satellite image matchups displaying chlorophyll concentration (</w:t>
      </w:r>
      <w:r w:rsidRPr="00CE1657">
        <w:rPr>
          <w:rFonts w:ascii="Times New Roman" w:hAnsi="Times New Roman" w:cs="Times New Roman"/>
        </w:rPr>
        <w:t>g/L). A) HawkEye-SeaHawk, B) MODIS-Aqua, C) OLCI-S3A, D) OLCI-S3B.</w:t>
      </w:r>
    </w:p>
    <w:p w14:paraId="31AB0D53" w14:textId="56C98240" w:rsidR="002B1A9C" w:rsidRPr="00CE1657" w:rsidRDefault="002B1A9C" w:rsidP="00AA44FF">
      <w:pPr>
        <w:keepNext/>
        <w:spacing w:line="264" w:lineRule="auto"/>
        <w:jc w:val="center"/>
        <w:rPr>
          <w:rFonts w:ascii="Times New Roman" w:hAnsi="Times New Roman" w:cs="Times New Roman"/>
        </w:rPr>
      </w:pPr>
    </w:p>
    <w:p w14:paraId="79E7C3D7" w14:textId="77777777" w:rsidR="008D7E0E" w:rsidRPr="00CE1657" w:rsidRDefault="00676D64" w:rsidP="00AA44FF">
      <w:pPr>
        <w:keepNext/>
        <w:jc w:val="center"/>
        <w:rPr>
          <w:rFonts w:ascii="Times New Roman" w:hAnsi="Times New Roman" w:cs="Times New Roman"/>
        </w:rPr>
      </w:pPr>
      <w:r w:rsidRPr="00CE1657">
        <w:rPr>
          <w:rFonts w:ascii="Times New Roman" w:hAnsi="Times New Roman" w:cs="Times New Roman"/>
          <w:noProof/>
        </w:rPr>
        <w:drawing>
          <wp:inline distT="0" distB="0" distL="0" distR="0" wp14:anchorId="2FCD16FC" wp14:editId="29799234">
            <wp:extent cx="5943600" cy="4470400"/>
            <wp:effectExtent l="0" t="0" r="0" b="0"/>
            <wp:docPr id="1147217276"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17276" name="Picture 5" descr="A screen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14:paraId="518F530D" w14:textId="5164D3BF" w:rsidR="009C1983" w:rsidRPr="00CE1657" w:rsidRDefault="008D7E0E" w:rsidP="00AA44FF">
      <w:pPr>
        <w:pStyle w:val="Caption"/>
        <w:jc w:val="center"/>
        <w:rPr>
          <w:rFonts w:ascii="Times New Roman" w:hAnsi="Times New Roman" w:cs="Times New Roman"/>
        </w:rPr>
      </w:pPr>
      <w:bookmarkStart w:id="112" w:name="_Ref149758242"/>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Pr="00CE1657">
        <w:rPr>
          <w:rFonts w:ascii="Times New Roman" w:hAnsi="Times New Roman" w:cs="Times New Roman"/>
          <w:noProof/>
        </w:rPr>
        <w:t>9</w:t>
      </w:r>
      <w:r w:rsidRPr="00CE1657">
        <w:rPr>
          <w:rFonts w:ascii="Times New Roman" w:hAnsi="Times New Roman" w:cs="Times New Roman"/>
        </w:rPr>
        <w:fldChar w:fldCharType="end"/>
      </w:r>
      <w:bookmarkEnd w:id="112"/>
      <w:r w:rsidRPr="00CE1657">
        <w:rPr>
          <w:rFonts w:ascii="Times New Roman" w:hAnsi="Times New Roman" w:cs="Times New Roman"/>
        </w:rPr>
        <w:t xml:space="preserve">: Transects with linearly interpolated Chl concentrations and the path of the Acrobat sampling device with bathymetry data added for reference. Chl plumes are considered measurements greater </w:t>
      </w:r>
      <w:r w:rsidR="003A7DE5">
        <w:rPr>
          <w:rFonts w:ascii="Times New Roman" w:hAnsi="Times New Roman" w:cs="Times New Roman"/>
        </w:rPr>
        <w:t>than</w:t>
      </w:r>
      <w:r w:rsidRPr="00CE1657">
        <w:rPr>
          <w:rFonts w:ascii="Times New Roman" w:hAnsi="Times New Roman" w:cs="Times New Roman"/>
        </w:rPr>
        <w:t xml:space="preserve"> 1.0 µg/L and are outlined in red.</w:t>
      </w:r>
    </w:p>
    <w:p w14:paraId="2F45C6BA" w14:textId="77777777" w:rsidR="00AA44FF" w:rsidRPr="00CE1657" w:rsidRDefault="00451364" w:rsidP="00AA44FF">
      <w:pPr>
        <w:keepNext/>
        <w:jc w:val="center"/>
        <w:rPr>
          <w:rFonts w:ascii="Times New Roman" w:hAnsi="Times New Roman" w:cs="Times New Roman"/>
        </w:rPr>
      </w:pPr>
      <w:r w:rsidRPr="00CE1657">
        <w:rPr>
          <w:rFonts w:ascii="Times New Roman" w:hAnsi="Times New Roman" w:cs="Times New Roman"/>
          <w:noProof/>
          <w:vertAlign w:val="subscript"/>
        </w:rPr>
        <w:lastRenderedPageBreak/>
        <w:drawing>
          <wp:inline distT="0" distB="0" distL="0" distR="0" wp14:anchorId="3A4436F7" wp14:editId="123405DE">
            <wp:extent cx="4806875" cy="4121008"/>
            <wp:effectExtent l="0" t="0" r="0" b="0"/>
            <wp:docPr id="601907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7493" name="Picture 601907493"/>
                    <pic:cNvPicPr/>
                  </pic:nvPicPr>
                  <pic:blipFill rotWithShape="1">
                    <a:blip r:embed="rId19" cstate="print">
                      <a:extLst>
                        <a:ext uri="{28A0092B-C50C-407E-A947-70E740481C1C}">
                          <a14:useLocalDpi xmlns:a14="http://schemas.microsoft.com/office/drawing/2010/main" val="0"/>
                        </a:ext>
                      </a:extLst>
                    </a:blip>
                    <a:srcRect l="12346" t="11169" r="11111" b="10086"/>
                    <a:stretch/>
                  </pic:blipFill>
                  <pic:spPr bwMode="auto">
                    <a:xfrm>
                      <a:off x="0" y="0"/>
                      <a:ext cx="4835584" cy="4145621"/>
                    </a:xfrm>
                    <a:prstGeom prst="rect">
                      <a:avLst/>
                    </a:prstGeom>
                    <a:ln>
                      <a:noFill/>
                    </a:ln>
                    <a:extLst>
                      <a:ext uri="{53640926-AAD7-44D8-BBD7-CCE9431645EC}">
                        <a14:shadowObscured xmlns:a14="http://schemas.microsoft.com/office/drawing/2010/main"/>
                      </a:ext>
                    </a:extLst>
                  </pic:spPr>
                </pic:pic>
              </a:graphicData>
            </a:graphic>
          </wp:inline>
        </w:drawing>
      </w:r>
    </w:p>
    <w:p w14:paraId="78CD67EA" w14:textId="5A6EBF33" w:rsidR="00EA36C1" w:rsidRPr="00CE1657" w:rsidRDefault="00AA44FF" w:rsidP="00AA44FF">
      <w:pPr>
        <w:pStyle w:val="Caption"/>
        <w:jc w:val="center"/>
        <w:rPr>
          <w:rFonts w:ascii="Times New Roman" w:hAnsi="Times New Roman" w:cs="Times New Roman"/>
        </w:rPr>
      </w:pPr>
      <w:bookmarkStart w:id="113" w:name="_Ref150156339"/>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Pr="00CE1657">
        <w:rPr>
          <w:rFonts w:ascii="Times New Roman" w:hAnsi="Times New Roman" w:cs="Times New Roman"/>
          <w:noProof/>
        </w:rPr>
        <w:t>10</w:t>
      </w:r>
      <w:r w:rsidRPr="00CE1657">
        <w:rPr>
          <w:rFonts w:ascii="Times New Roman" w:hAnsi="Times New Roman" w:cs="Times New Roman"/>
        </w:rPr>
        <w:fldChar w:fldCharType="end"/>
      </w:r>
      <w:bookmarkEnd w:id="113"/>
      <w:r w:rsidRPr="00CE1657">
        <w:rPr>
          <w:rFonts w:ascii="Times New Roman" w:hAnsi="Times New Roman" w:cs="Times New Roman"/>
        </w:rPr>
        <w:t>: Chl concentration (µg/L) at Masonboro Inlet interpolated linearly and plotted together by depth (m), distance from shore (km), and distance along transect (km).</w:t>
      </w:r>
    </w:p>
    <w:p w14:paraId="522A3E62" w14:textId="3295256B" w:rsidR="00C047AE" w:rsidRPr="00CE1657" w:rsidRDefault="008F1AD4" w:rsidP="00CE1657">
      <w:pPr>
        <w:keepNext/>
        <w:spacing w:line="264" w:lineRule="auto"/>
        <w:rPr>
          <w:rFonts w:ascii="Times New Roman" w:hAnsi="Times New Roman" w:cs="Times New Roman"/>
        </w:rPr>
      </w:pPr>
      <w:r w:rsidRPr="00CE1657">
        <w:rPr>
          <w:rFonts w:ascii="Times New Roman" w:hAnsi="Times New Roman" w:cs="Times New Roman"/>
        </w:rPr>
        <w:tab/>
      </w:r>
      <w:r w:rsidR="00B438AF" w:rsidRPr="00CE1657">
        <w:rPr>
          <w:rFonts w:ascii="Times New Roman" w:hAnsi="Times New Roman" w:cs="Times New Roman"/>
        </w:rPr>
        <w:t>Linear</w:t>
      </w:r>
      <w:r w:rsidR="0021457D" w:rsidRPr="00CE1657">
        <w:rPr>
          <w:rFonts w:ascii="Times New Roman" w:hAnsi="Times New Roman" w:cs="Times New Roman"/>
        </w:rPr>
        <w:t xml:space="preserve"> interpolation of Chl concentrations across the transects at </w:t>
      </w:r>
      <w:r w:rsidR="00D47BC4" w:rsidRPr="00CE1657">
        <w:rPr>
          <w:rFonts w:ascii="Times New Roman" w:hAnsi="Times New Roman" w:cs="Times New Roman"/>
        </w:rPr>
        <w:t>Masonboro Inlet</w:t>
      </w:r>
      <w:r w:rsidR="00B438AF" w:rsidRPr="00CE1657">
        <w:rPr>
          <w:rFonts w:ascii="Times New Roman" w:hAnsi="Times New Roman" w:cs="Times New Roman"/>
        </w:rPr>
        <w:t xml:space="preserve"> </w:t>
      </w:r>
      <w:r w:rsidR="0095272D" w:rsidRPr="00CE1657">
        <w:rPr>
          <w:rFonts w:ascii="Times New Roman" w:hAnsi="Times New Roman" w:cs="Times New Roman"/>
        </w:rPr>
        <w:t>(</w:t>
      </w:r>
      <w:r w:rsidR="008D7E0E" w:rsidRPr="00CE1657">
        <w:rPr>
          <w:rFonts w:ascii="Times New Roman" w:hAnsi="Times New Roman" w:cs="Times New Roman"/>
        </w:rPr>
        <w:fldChar w:fldCharType="begin"/>
      </w:r>
      <w:r w:rsidR="008D7E0E" w:rsidRPr="00CE1657">
        <w:rPr>
          <w:rFonts w:ascii="Times New Roman" w:hAnsi="Times New Roman" w:cs="Times New Roman"/>
        </w:rPr>
        <w:instrText xml:space="preserve"> REF _Ref149758242 \h </w:instrText>
      </w:r>
      <w:r w:rsidR="00423BA0" w:rsidRPr="00CE1657">
        <w:rPr>
          <w:rFonts w:ascii="Times New Roman" w:hAnsi="Times New Roman" w:cs="Times New Roman"/>
        </w:rPr>
        <w:instrText xml:space="preserve"> \* MERGEFORMAT </w:instrText>
      </w:r>
      <w:r w:rsidR="008D7E0E" w:rsidRPr="00CE1657">
        <w:rPr>
          <w:rFonts w:ascii="Times New Roman" w:hAnsi="Times New Roman" w:cs="Times New Roman"/>
        </w:rPr>
      </w:r>
      <w:r w:rsidR="008D7E0E" w:rsidRPr="00CE1657">
        <w:rPr>
          <w:rFonts w:ascii="Times New Roman" w:hAnsi="Times New Roman" w:cs="Times New Roman"/>
        </w:rPr>
        <w:fldChar w:fldCharType="separate"/>
      </w:r>
      <w:r w:rsidR="008D7E0E" w:rsidRPr="00CE1657">
        <w:rPr>
          <w:rFonts w:ascii="Times New Roman" w:hAnsi="Times New Roman" w:cs="Times New Roman"/>
        </w:rPr>
        <w:t xml:space="preserve">Figure </w:t>
      </w:r>
      <w:r w:rsidR="008D7E0E" w:rsidRPr="00CE1657">
        <w:rPr>
          <w:rFonts w:ascii="Times New Roman" w:hAnsi="Times New Roman" w:cs="Times New Roman"/>
          <w:noProof/>
        </w:rPr>
        <w:t>9</w:t>
      </w:r>
      <w:r w:rsidR="008D7E0E" w:rsidRPr="00CE1657">
        <w:rPr>
          <w:rFonts w:ascii="Times New Roman" w:hAnsi="Times New Roman" w:cs="Times New Roman"/>
        </w:rPr>
        <w:fldChar w:fldCharType="end"/>
      </w:r>
      <w:r w:rsidR="00FB41B7" w:rsidRPr="00CE1657">
        <w:rPr>
          <w:rFonts w:ascii="Times New Roman" w:hAnsi="Times New Roman" w:cs="Times New Roman"/>
        </w:rPr>
        <w:fldChar w:fldCharType="begin"/>
      </w:r>
      <w:r w:rsidR="00FB41B7" w:rsidRPr="00CE1657">
        <w:rPr>
          <w:rFonts w:ascii="Times New Roman" w:hAnsi="Times New Roman" w:cs="Times New Roman"/>
        </w:rPr>
        <w:instrText xml:space="preserve"> REF _Ref149592996 \h  \* MERGEFORMAT </w:instrText>
      </w:r>
      <w:r w:rsidR="00FB41B7" w:rsidRPr="00CE1657">
        <w:rPr>
          <w:rFonts w:ascii="Times New Roman" w:hAnsi="Times New Roman" w:cs="Times New Roman"/>
        </w:rPr>
      </w:r>
      <w:r w:rsidR="00000000">
        <w:rPr>
          <w:rFonts w:ascii="Times New Roman" w:hAnsi="Times New Roman" w:cs="Times New Roman"/>
        </w:rPr>
        <w:fldChar w:fldCharType="separate"/>
      </w:r>
      <w:r w:rsidR="00FB41B7" w:rsidRPr="00CE1657">
        <w:rPr>
          <w:rFonts w:ascii="Times New Roman" w:hAnsi="Times New Roman" w:cs="Times New Roman"/>
        </w:rPr>
        <w:fldChar w:fldCharType="end"/>
      </w:r>
      <w:r w:rsidR="0095272D" w:rsidRPr="00CE1657">
        <w:rPr>
          <w:rFonts w:ascii="Times New Roman" w:hAnsi="Times New Roman" w:cs="Times New Roman"/>
          <w:color w:val="44546A" w:themeColor="text2"/>
          <w:sz w:val="18"/>
          <w:szCs w:val="18"/>
        </w:rPr>
        <w:fldChar w:fldCharType="begin"/>
      </w:r>
      <w:r w:rsidR="0095272D" w:rsidRPr="00CE1657">
        <w:rPr>
          <w:rFonts w:ascii="Times New Roman" w:hAnsi="Times New Roman" w:cs="Times New Roman"/>
        </w:rPr>
        <w:instrText xml:space="preserve"> REF _Ref148525195 \h </w:instrText>
      </w:r>
      <w:r w:rsidR="00E21795" w:rsidRPr="00CE1657">
        <w:rPr>
          <w:rFonts w:ascii="Times New Roman" w:hAnsi="Times New Roman" w:cs="Times New Roman"/>
          <w:color w:val="44546A" w:themeColor="text2"/>
          <w:sz w:val="18"/>
          <w:szCs w:val="18"/>
        </w:rPr>
        <w:instrText xml:space="preserve"> \* MERGEFORMAT </w:instrText>
      </w:r>
      <w:r w:rsidR="0095272D" w:rsidRPr="00CE1657">
        <w:rPr>
          <w:rFonts w:ascii="Times New Roman" w:hAnsi="Times New Roman" w:cs="Times New Roman"/>
          <w:color w:val="44546A" w:themeColor="text2"/>
          <w:sz w:val="18"/>
          <w:szCs w:val="18"/>
        </w:rPr>
      </w:r>
      <w:r w:rsidR="00000000">
        <w:rPr>
          <w:rFonts w:ascii="Times New Roman" w:hAnsi="Times New Roman" w:cs="Times New Roman"/>
          <w:color w:val="44546A" w:themeColor="text2"/>
          <w:sz w:val="18"/>
          <w:szCs w:val="18"/>
        </w:rPr>
        <w:fldChar w:fldCharType="separate"/>
      </w:r>
      <w:r w:rsidR="0095272D" w:rsidRPr="00CE1657">
        <w:rPr>
          <w:rFonts w:ascii="Times New Roman" w:hAnsi="Times New Roman" w:cs="Times New Roman"/>
          <w:color w:val="44546A" w:themeColor="text2"/>
          <w:sz w:val="18"/>
          <w:szCs w:val="18"/>
        </w:rPr>
        <w:fldChar w:fldCharType="end"/>
      </w:r>
      <w:r w:rsidR="0095272D" w:rsidRPr="00CE1657">
        <w:rPr>
          <w:rFonts w:ascii="Times New Roman" w:hAnsi="Times New Roman" w:cs="Times New Roman"/>
        </w:rPr>
        <w:t>)</w:t>
      </w:r>
      <w:r w:rsidR="00B438AF" w:rsidRPr="00CE1657">
        <w:rPr>
          <w:rFonts w:ascii="Times New Roman" w:hAnsi="Times New Roman" w:cs="Times New Roman"/>
        </w:rPr>
        <w:t xml:space="preserve"> </w:t>
      </w:r>
      <w:r w:rsidR="00D47BC4" w:rsidRPr="00CE1657">
        <w:rPr>
          <w:rFonts w:ascii="Times New Roman" w:hAnsi="Times New Roman" w:cs="Times New Roman"/>
        </w:rPr>
        <w:t>each</w:t>
      </w:r>
      <w:r w:rsidR="00B438AF" w:rsidRPr="00CE1657">
        <w:rPr>
          <w:rFonts w:ascii="Times New Roman" w:hAnsi="Times New Roman" w:cs="Times New Roman"/>
        </w:rPr>
        <w:t xml:space="preserve"> displayed unique</w:t>
      </w:r>
      <w:r w:rsidR="0021457D" w:rsidRPr="00CE1657">
        <w:rPr>
          <w:rFonts w:ascii="Times New Roman" w:hAnsi="Times New Roman" w:cs="Times New Roman"/>
        </w:rPr>
        <w:t xml:space="preserve"> Chl</w:t>
      </w:r>
      <w:r w:rsidR="00D47BC4" w:rsidRPr="00CE1657">
        <w:rPr>
          <w:rFonts w:ascii="Times New Roman" w:hAnsi="Times New Roman" w:cs="Times New Roman"/>
        </w:rPr>
        <w:t xml:space="preserve"> </w:t>
      </w:r>
      <w:r w:rsidR="00B438AF" w:rsidRPr="00CE1657">
        <w:rPr>
          <w:rFonts w:ascii="Times New Roman" w:hAnsi="Times New Roman" w:cs="Times New Roman"/>
        </w:rPr>
        <w:t xml:space="preserve">distribution patterns. </w:t>
      </w:r>
      <w:r w:rsidR="00C85673" w:rsidRPr="00CE1657">
        <w:rPr>
          <w:rFonts w:ascii="Times New Roman" w:hAnsi="Times New Roman" w:cs="Times New Roman"/>
        </w:rPr>
        <w:t xml:space="preserve">Incorporating bathymetric data bathymetry data enhances our understanding of the relationship between Chl concentrations </w:t>
      </w:r>
      <w:r w:rsidR="003A7DE5">
        <w:rPr>
          <w:rFonts w:ascii="Times New Roman" w:hAnsi="Times New Roman" w:cs="Times New Roman"/>
        </w:rPr>
        <w:t xml:space="preserve">and </w:t>
      </w:r>
      <w:r w:rsidR="00C85673" w:rsidRPr="00CE1657">
        <w:rPr>
          <w:rFonts w:ascii="Times New Roman" w:hAnsi="Times New Roman" w:cs="Times New Roman"/>
        </w:rPr>
        <w:t xml:space="preserve">seafloor topography. This data can highlight areas influenced by water column mixing processes and aid in determining the depth of the euphotic zone. </w:t>
      </w:r>
      <w:r w:rsidR="00B438AF" w:rsidRPr="00CE1657">
        <w:rPr>
          <w:rFonts w:ascii="Times New Roman" w:hAnsi="Times New Roman" w:cs="Times New Roman"/>
        </w:rPr>
        <w:t xml:space="preserve">The </w:t>
      </w:r>
      <w:r w:rsidR="00CE0FDC" w:rsidRPr="00CE1657">
        <w:rPr>
          <w:rFonts w:ascii="Times New Roman" w:hAnsi="Times New Roman" w:cs="Times New Roman"/>
        </w:rPr>
        <w:t xml:space="preserve">subsurface layer consistently </w:t>
      </w:r>
      <w:r w:rsidR="00B438AF" w:rsidRPr="00CE1657">
        <w:rPr>
          <w:rFonts w:ascii="Times New Roman" w:hAnsi="Times New Roman" w:cs="Times New Roman"/>
        </w:rPr>
        <w:t xml:space="preserve">has the </w:t>
      </w:r>
      <w:r w:rsidR="00CE0FDC" w:rsidRPr="00CE1657">
        <w:rPr>
          <w:rFonts w:ascii="Times New Roman" w:hAnsi="Times New Roman" w:cs="Times New Roman"/>
        </w:rPr>
        <w:t>highest Chl concentrations</w:t>
      </w:r>
      <w:r w:rsidR="00B438AF" w:rsidRPr="00CE1657">
        <w:rPr>
          <w:rFonts w:ascii="Times New Roman" w:hAnsi="Times New Roman" w:cs="Times New Roman"/>
        </w:rPr>
        <w:t>, resembling a plume, hinting at a stratified water column,</w:t>
      </w:r>
      <w:r w:rsidR="00CE0FDC" w:rsidRPr="00CE1657">
        <w:rPr>
          <w:rFonts w:ascii="Times New Roman" w:hAnsi="Times New Roman" w:cs="Times New Roman"/>
        </w:rPr>
        <w:t xml:space="preserve"> with </w:t>
      </w:r>
      <w:r w:rsidR="00D47BC4" w:rsidRPr="00CE1657">
        <w:rPr>
          <w:rFonts w:ascii="Times New Roman" w:hAnsi="Times New Roman" w:cs="Times New Roman"/>
        </w:rPr>
        <w:t>slightly fresh</w:t>
      </w:r>
      <w:r w:rsidR="00CE0FDC" w:rsidRPr="00CE1657">
        <w:rPr>
          <w:rFonts w:ascii="Times New Roman" w:hAnsi="Times New Roman" w:cs="Times New Roman"/>
        </w:rPr>
        <w:t>er</w:t>
      </w:r>
      <w:r w:rsidR="00D47BC4" w:rsidRPr="00CE1657">
        <w:rPr>
          <w:rFonts w:ascii="Times New Roman" w:hAnsi="Times New Roman" w:cs="Times New Roman"/>
        </w:rPr>
        <w:t xml:space="preserve"> water</w:t>
      </w:r>
      <w:r w:rsidR="00CE0FDC" w:rsidRPr="00CE1657">
        <w:rPr>
          <w:rFonts w:ascii="Times New Roman" w:hAnsi="Times New Roman" w:cs="Times New Roman"/>
        </w:rPr>
        <w:t xml:space="preserve"> from</w:t>
      </w:r>
      <w:r w:rsidR="00D47BC4" w:rsidRPr="00CE1657">
        <w:rPr>
          <w:rFonts w:ascii="Times New Roman" w:hAnsi="Times New Roman" w:cs="Times New Roman"/>
        </w:rPr>
        <w:t xml:space="preserve"> the CFR </w:t>
      </w:r>
      <w:r w:rsidR="00CE0FDC" w:rsidRPr="00CE1657">
        <w:rPr>
          <w:rFonts w:ascii="Times New Roman" w:hAnsi="Times New Roman" w:cs="Times New Roman"/>
        </w:rPr>
        <w:t>with lower Chl content overlaying the saltier, Chl-rich coastal oceanic water.</w:t>
      </w:r>
      <w:r w:rsidR="00D47BC4" w:rsidRPr="00CE1657">
        <w:rPr>
          <w:rFonts w:ascii="Times New Roman" w:hAnsi="Times New Roman" w:cs="Times New Roman"/>
        </w:rPr>
        <w:t xml:space="preserve"> </w:t>
      </w:r>
      <w:r w:rsidR="00420251" w:rsidRPr="00CE1657">
        <w:rPr>
          <w:rFonts w:ascii="Times New Roman" w:hAnsi="Times New Roman" w:cs="Times New Roman"/>
        </w:rPr>
        <w:t xml:space="preserve">These </w:t>
      </w:r>
      <w:r w:rsidR="00B438AF" w:rsidRPr="00CE1657">
        <w:rPr>
          <w:rFonts w:ascii="Times New Roman" w:hAnsi="Times New Roman" w:cs="Times New Roman"/>
        </w:rPr>
        <w:t>layers might be affected</w:t>
      </w:r>
      <w:r w:rsidR="00CE0FDC" w:rsidRPr="00CE1657">
        <w:rPr>
          <w:rFonts w:ascii="Times New Roman" w:hAnsi="Times New Roman" w:cs="Times New Roman"/>
        </w:rPr>
        <w:t xml:space="preserve"> </w:t>
      </w:r>
      <w:r w:rsidR="004C0B8F" w:rsidRPr="00CE1657">
        <w:rPr>
          <w:rFonts w:ascii="Times New Roman" w:hAnsi="Times New Roman" w:cs="Times New Roman"/>
        </w:rPr>
        <w:t xml:space="preserve">by physical </w:t>
      </w:r>
      <w:r w:rsidR="00420251" w:rsidRPr="00CE1657">
        <w:rPr>
          <w:rFonts w:ascii="Times New Roman" w:hAnsi="Times New Roman" w:cs="Times New Roman"/>
        </w:rPr>
        <w:t xml:space="preserve">hydrodynamic processes </w:t>
      </w:r>
      <w:r w:rsidR="00CE0FDC" w:rsidRPr="00CE1657">
        <w:rPr>
          <w:rFonts w:ascii="Times New Roman" w:hAnsi="Times New Roman" w:cs="Times New Roman"/>
        </w:rPr>
        <w:t>and</w:t>
      </w:r>
      <w:r w:rsidR="00420251" w:rsidRPr="00CE1657">
        <w:rPr>
          <w:rFonts w:ascii="Times New Roman" w:hAnsi="Times New Roman" w:cs="Times New Roman"/>
        </w:rPr>
        <w:t xml:space="preserve"> local environmental factors as well</w:t>
      </w:r>
      <w:r w:rsidR="00CE0FDC" w:rsidRPr="00CE1657">
        <w:rPr>
          <w:rFonts w:ascii="Times New Roman" w:hAnsi="Times New Roman" w:cs="Times New Roman"/>
        </w:rPr>
        <w:t xml:space="preserve">. </w:t>
      </w:r>
      <w:r w:rsidR="004C0B8F" w:rsidRPr="00CE1657">
        <w:rPr>
          <w:rFonts w:ascii="Times New Roman" w:hAnsi="Times New Roman" w:cs="Times New Roman"/>
        </w:rPr>
        <w:t>S</w:t>
      </w:r>
      <w:r w:rsidR="002C47CC" w:rsidRPr="00CE1657">
        <w:rPr>
          <w:rFonts w:ascii="Times New Roman" w:hAnsi="Times New Roman" w:cs="Times New Roman"/>
        </w:rPr>
        <w:t>atellite sensors</w:t>
      </w:r>
      <w:r w:rsidR="004C0B8F" w:rsidRPr="00CE1657">
        <w:rPr>
          <w:rFonts w:ascii="Times New Roman" w:hAnsi="Times New Roman" w:cs="Times New Roman"/>
        </w:rPr>
        <w:t xml:space="preserve">, however, might differ </w:t>
      </w:r>
      <w:r w:rsidR="003A7DE5">
        <w:rPr>
          <w:rFonts w:ascii="Times New Roman" w:hAnsi="Times New Roman" w:cs="Times New Roman"/>
        </w:rPr>
        <w:t>from</w:t>
      </w:r>
      <w:r w:rsidR="004C0B8F" w:rsidRPr="00CE1657">
        <w:rPr>
          <w:rFonts w:ascii="Times New Roman" w:hAnsi="Times New Roman" w:cs="Times New Roman"/>
        </w:rPr>
        <w:t xml:space="preserve"> each other in their Chl concentration</w:t>
      </w:r>
      <w:r w:rsidR="002C47CC" w:rsidRPr="00CE1657">
        <w:rPr>
          <w:rFonts w:ascii="Times New Roman" w:hAnsi="Times New Roman" w:cs="Times New Roman"/>
        </w:rPr>
        <w:t xml:space="preserve"> estimations</w:t>
      </w:r>
      <w:r w:rsidR="004C0B8F" w:rsidRPr="00CE1657">
        <w:rPr>
          <w:rFonts w:ascii="Times New Roman" w:hAnsi="Times New Roman" w:cs="Times New Roman"/>
        </w:rPr>
        <w:t xml:space="preserve">, </w:t>
      </w:r>
      <w:r w:rsidR="002C47CC" w:rsidRPr="00CE1657">
        <w:rPr>
          <w:rFonts w:ascii="Times New Roman" w:hAnsi="Times New Roman" w:cs="Times New Roman"/>
        </w:rPr>
        <w:t xml:space="preserve">based on which portions of the vertically inhomogeneous </w:t>
      </w:r>
      <w:r w:rsidR="004C0B8F" w:rsidRPr="00CE1657">
        <w:rPr>
          <w:rFonts w:ascii="Times New Roman" w:hAnsi="Times New Roman" w:cs="Times New Roman"/>
        </w:rPr>
        <w:t xml:space="preserve">water column </w:t>
      </w:r>
      <w:r w:rsidR="002C47CC" w:rsidRPr="00CE1657">
        <w:rPr>
          <w:rFonts w:ascii="Times New Roman" w:hAnsi="Times New Roman" w:cs="Times New Roman"/>
        </w:rPr>
        <w:t xml:space="preserve">their pixels encompass. The </w:t>
      </w:r>
      <w:r w:rsidR="0095272D" w:rsidRPr="00CE1657">
        <w:rPr>
          <w:rFonts w:ascii="Times New Roman" w:hAnsi="Times New Roman" w:cs="Times New Roman"/>
        </w:rPr>
        <w:t xml:space="preserve">3D </w:t>
      </w:r>
      <w:r w:rsidR="002C47CC" w:rsidRPr="00CE1657">
        <w:rPr>
          <w:rFonts w:ascii="Times New Roman" w:hAnsi="Times New Roman" w:cs="Times New Roman"/>
        </w:rPr>
        <w:t>representation</w:t>
      </w:r>
      <w:r w:rsidR="0095272D" w:rsidRPr="00CE1657">
        <w:rPr>
          <w:rFonts w:ascii="Times New Roman" w:hAnsi="Times New Roman" w:cs="Times New Roman"/>
        </w:rPr>
        <w:t xml:space="preserve"> </w:t>
      </w:r>
      <w:r w:rsidR="00AA44FF" w:rsidRPr="00CE1657">
        <w:rPr>
          <w:rFonts w:ascii="Times New Roman" w:hAnsi="Times New Roman" w:cs="Times New Roman"/>
          <w:color w:val="44546A" w:themeColor="text2"/>
          <w:sz w:val="18"/>
          <w:szCs w:val="18"/>
        </w:rPr>
        <w:t>(</w:t>
      </w:r>
      <w:r w:rsidR="00AA44FF" w:rsidRPr="00CE1657">
        <w:rPr>
          <w:rFonts w:ascii="Times New Roman" w:hAnsi="Times New Roman" w:cs="Times New Roman"/>
          <w:color w:val="44546A" w:themeColor="text2"/>
          <w:sz w:val="18"/>
          <w:szCs w:val="18"/>
        </w:rPr>
        <w:fldChar w:fldCharType="begin"/>
      </w:r>
      <w:r w:rsidR="00AA44FF" w:rsidRPr="00CE1657">
        <w:rPr>
          <w:rFonts w:ascii="Times New Roman" w:hAnsi="Times New Roman" w:cs="Times New Roman"/>
          <w:color w:val="44546A" w:themeColor="text2"/>
          <w:sz w:val="18"/>
          <w:szCs w:val="18"/>
        </w:rPr>
        <w:instrText xml:space="preserve"> REF _Ref150156339 \h </w:instrText>
      </w:r>
      <w:r w:rsidR="00CE1657">
        <w:rPr>
          <w:rFonts w:ascii="Times New Roman" w:hAnsi="Times New Roman" w:cs="Times New Roman"/>
          <w:color w:val="44546A" w:themeColor="text2"/>
          <w:sz w:val="18"/>
          <w:szCs w:val="18"/>
        </w:rPr>
        <w:instrText xml:space="preserve"> \* MERGEFORMAT </w:instrText>
      </w:r>
      <w:r w:rsidR="00AA44FF" w:rsidRPr="00CE1657">
        <w:rPr>
          <w:rFonts w:ascii="Times New Roman" w:hAnsi="Times New Roman" w:cs="Times New Roman"/>
          <w:color w:val="44546A" w:themeColor="text2"/>
          <w:sz w:val="18"/>
          <w:szCs w:val="18"/>
        </w:rPr>
      </w:r>
      <w:r w:rsidR="00AA44FF" w:rsidRPr="00CE1657">
        <w:rPr>
          <w:rFonts w:ascii="Times New Roman" w:hAnsi="Times New Roman" w:cs="Times New Roman"/>
          <w:color w:val="44546A" w:themeColor="text2"/>
          <w:sz w:val="18"/>
          <w:szCs w:val="18"/>
        </w:rPr>
        <w:fldChar w:fldCharType="separate"/>
      </w:r>
      <w:r w:rsidR="00AA44FF" w:rsidRPr="00CE1657">
        <w:rPr>
          <w:rFonts w:ascii="Times New Roman" w:hAnsi="Times New Roman" w:cs="Times New Roman"/>
        </w:rPr>
        <w:t xml:space="preserve">Figure </w:t>
      </w:r>
      <w:r w:rsidR="00AA44FF" w:rsidRPr="00CE1657">
        <w:rPr>
          <w:rFonts w:ascii="Times New Roman" w:hAnsi="Times New Roman" w:cs="Times New Roman"/>
          <w:noProof/>
        </w:rPr>
        <w:t>10</w:t>
      </w:r>
      <w:r w:rsidR="00AA44FF" w:rsidRPr="00CE1657">
        <w:rPr>
          <w:rFonts w:ascii="Times New Roman" w:hAnsi="Times New Roman" w:cs="Times New Roman"/>
          <w:color w:val="44546A" w:themeColor="text2"/>
          <w:sz w:val="18"/>
          <w:szCs w:val="18"/>
        </w:rPr>
        <w:fldChar w:fldCharType="end"/>
      </w:r>
      <w:r w:rsidR="00AA44FF" w:rsidRPr="00CE1657">
        <w:rPr>
          <w:rFonts w:ascii="Times New Roman" w:hAnsi="Times New Roman" w:cs="Times New Roman"/>
          <w:color w:val="44546A" w:themeColor="text2"/>
          <w:sz w:val="18"/>
          <w:szCs w:val="18"/>
        </w:rPr>
        <w:t>)</w:t>
      </w:r>
      <w:r w:rsidR="008D7E0E" w:rsidRPr="00CE1657">
        <w:rPr>
          <w:rFonts w:ascii="Times New Roman" w:hAnsi="Times New Roman" w:cs="Times New Roman"/>
          <w:color w:val="44546A" w:themeColor="text2"/>
          <w:sz w:val="18"/>
          <w:szCs w:val="18"/>
        </w:rPr>
        <w:t xml:space="preserve"> </w:t>
      </w:r>
      <w:r w:rsidR="004C0B8F" w:rsidRPr="00CE1657">
        <w:rPr>
          <w:rFonts w:ascii="Times New Roman" w:hAnsi="Times New Roman" w:cs="Times New Roman"/>
        </w:rPr>
        <w:t>provides</w:t>
      </w:r>
      <w:r w:rsidR="0095272D" w:rsidRPr="00CE1657">
        <w:rPr>
          <w:rFonts w:ascii="Times New Roman" w:hAnsi="Times New Roman" w:cs="Times New Roman"/>
        </w:rPr>
        <w:t xml:space="preserve"> a </w:t>
      </w:r>
      <w:r w:rsidR="004C0B8F" w:rsidRPr="00CE1657">
        <w:rPr>
          <w:rFonts w:ascii="Times New Roman" w:hAnsi="Times New Roman" w:cs="Times New Roman"/>
        </w:rPr>
        <w:t>comprehensive v</w:t>
      </w:r>
      <w:r w:rsidR="0095272D" w:rsidRPr="00CE1657">
        <w:rPr>
          <w:rFonts w:ascii="Times New Roman" w:hAnsi="Times New Roman" w:cs="Times New Roman"/>
        </w:rPr>
        <w:t xml:space="preserve">iew of the Chl </w:t>
      </w:r>
      <w:r w:rsidR="002C47CC" w:rsidRPr="00CE1657">
        <w:rPr>
          <w:rFonts w:ascii="Times New Roman" w:hAnsi="Times New Roman" w:cs="Times New Roman"/>
        </w:rPr>
        <w:t>distributions</w:t>
      </w:r>
      <w:r w:rsidR="0095272D" w:rsidRPr="00CE1657">
        <w:rPr>
          <w:rFonts w:ascii="Times New Roman" w:hAnsi="Times New Roman" w:cs="Times New Roman"/>
        </w:rPr>
        <w:t xml:space="preserve"> across the transects</w:t>
      </w:r>
      <w:r w:rsidR="004C0B8F" w:rsidRPr="00CE1657">
        <w:rPr>
          <w:rFonts w:ascii="Times New Roman" w:hAnsi="Times New Roman" w:cs="Times New Roman"/>
        </w:rPr>
        <w:t xml:space="preserve">. This reveals areas of </w:t>
      </w:r>
      <w:r w:rsidR="009B2CE8" w:rsidRPr="00CE1657">
        <w:rPr>
          <w:rFonts w:ascii="Times New Roman" w:hAnsi="Times New Roman" w:cs="Times New Roman"/>
        </w:rPr>
        <w:t xml:space="preserve">spatial continuity </w:t>
      </w:r>
      <w:r w:rsidR="004C0B8F" w:rsidRPr="00CE1657">
        <w:rPr>
          <w:rFonts w:ascii="Times New Roman" w:hAnsi="Times New Roman" w:cs="Times New Roman"/>
        </w:rPr>
        <w:t>and</w:t>
      </w:r>
      <w:r w:rsidR="009B2CE8" w:rsidRPr="00CE1657">
        <w:rPr>
          <w:rFonts w:ascii="Times New Roman" w:hAnsi="Times New Roman" w:cs="Times New Roman"/>
        </w:rPr>
        <w:t xml:space="preserve"> discontinuity between adjacent </w:t>
      </w:r>
      <w:r w:rsidR="004C0B8F" w:rsidRPr="00CE1657">
        <w:rPr>
          <w:rFonts w:ascii="Times New Roman" w:hAnsi="Times New Roman" w:cs="Times New Roman"/>
        </w:rPr>
        <w:t>transects and highlights the areas of concentration shifts and uniformity.</w:t>
      </w:r>
      <w:r w:rsidR="009B2CE8" w:rsidRPr="00CE1657">
        <w:rPr>
          <w:rFonts w:ascii="Times New Roman" w:hAnsi="Times New Roman" w:cs="Times New Roman"/>
        </w:rPr>
        <w:t xml:space="preserve"> </w:t>
      </w:r>
      <w:r w:rsidR="004C0B8F" w:rsidRPr="00CE1657">
        <w:rPr>
          <w:rFonts w:ascii="Times New Roman" w:hAnsi="Times New Roman" w:cs="Times New Roman"/>
        </w:rPr>
        <w:t xml:space="preserve">Analyzing adjacent </w:t>
      </w:r>
      <w:r w:rsidR="009B2CE8" w:rsidRPr="00CE1657">
        <w:rPr>
          <w:rFonts w:ascii="Times New Roman" w:hAnsi="Times New Roman" w:cs="Times New Roman"/>
        </w:rPr>
        <w:t xml:space="preserve">transects </w:t>
      </w:r>
      <w:r w:rsidR="004C0B8F" w:rsidRPr="00CE1657">
        <w:rPr>
          <w:rFonts w:ascii="Times New Roman" w:hAnsi="Times New Roman" w:cs="Times New Roman"/>
        </w:rPr>
        <w:t xml:space="preserve">offers a detailed perspective on the </w:t>
      </w:r>
      <w:r w:rsidR="009B2CE8" w:rsidRPr="00CE1657">
        <w:rPr>
          <w:rFonts w:ascii="Times New Roman" w:hAnsi="Times New Roman" w:cs="Times New Roman"/>
        </w:rPr>
        <w:t xml:space="preserve">bulk </w:t>
      </w:r>
      <w:r w:rsidR="004C0B8F" w:rsidRPr="00CE1657">
        <w:rPr>
          <w:rFonts w:ascii="Times New Roman" w:hAnsi="Times New Roman" w:cs="Times New Roman"/>
        </w:rPr>
        <w:t xml:space="preserve">Chl </w:t>
      </w:r>
      <w:r w:rsidR="009B2CE8" w:rsidRPr="00CE1657">
        <w:rPr>
          <w:rFonts w:ascii="Times New Roman" w:hAnsi="Times New Roman" w:cs="Times New Roman"/>
        </w:rPr>
        <w:t xml:space="preserve">distribution </w:t>
      </w:r>
      <w:r w:rsidR="004C0B8F" w:rsidRPr="00CE1657">
        <w:rPr>
          <w:rFonts w:ascii="Times New Roman" w:hAnsi="Times New Roman" w:cs="Times New Roman"/>
        </w:rPr>
        <w:t>in the</w:t>
      </w:r>
      <w:r w:rsidR="009B2CE8" w:rsidRPr="00CE1657">
        <w:rPr>
          <w:rFonts w:ascii="Times New Roman" w:hAnsi="Times New Roman" w:cs="Times New Roman"/>
        </w:rPr>
        <w:t xml:space="preserve"> study</w:t>
      </w:r>
      <w:r w:rsidR="004C0B8F" w:rsidRPr="00CE1657">
        <w:rPr>
          <w:rFonts w:ascii="Times New Roman" w:hAnsi="Times New Roman" w:cs="Times New Roman"/>
        </w:rPr>
        <w:t xml:space="preserve"> region</w:t>
      </w:r>
      <w:r w:rsidR="002C47CC" w:rsidRPr="00CE1657">
        <w:rPr>
          <w:rFonts w:ascii="Times New Roman" w:hAnsi="Times New Roman" w:cs="Times New Roman"/>
        </w:rPr>
        <w:t xml:space="preserve">, </w:t>
      </w:r>
      <w:r w:rsidR="004C0B8F" w:rsidRPr="00CE1657">
        <w:rPr>
          <w:rFonts w:ascii="Times New Roman" w:hAnsi="Times New Roman" w:cs="Times New Roman"/>
        </w:rPr>
        <w:t xml:space="preserve">mirroring what’s captured in remotely sensed data pixels. </w:t>
      </w:r>
      <w:r w:rsidR="00A47128" w:rsidRPr="00CE1657">
        <w:rPr>
          <w:rFonts w:ascii="Times New Roman" w:hAnsi="Times New Roman" w:cs="Times New Roman"/>
        </w:rPr>
        <w:t>Collectively,</w:t>
      </w:r>
      <w:r w:rsidR="009B2CE8" w:rsidRPr="00CE1657">
        <w:rPr>
          <w:rFonts w:ascii="Times New Roman" w:hAnsi="Times New Roman" w:cs="Times New Roman"/>
        </w:rPr>
        <w:t xml:space="preserve"> </w:t>
      </w:r>
      <w:r w:rsidR="00A47128" w:rsidRPr="00CE1657">
        <w:rPr>
          <w:rFonts w:ascii="Times New Roman" w:hAnsi="Times New Roman" w:cs="Times New Roman"/>
        </w:rPr>
        <w:t>t</w:t>
      </w:r>
      <w:r w:rsidR="009B2CE8" w:rsidRPr="00CE1657">
        <w:rPr>
          <w:rFonts w:ascii="Times New Roman" w:hAnsi="Times New Roman" w:cs="Times New Roman"/>
        </w:rPr>
        <w:t>hese three figures offer different perspectives on Chl</w:t>
      </w:r>
      <w:r w:rsidR="00A47128" w:rsidRPr="00CE1657">
        <w:rPr>
          <w:rFonts w:ascii="Times New Roman" w:hAnsi="Times New Roman" w:cs="Times New Roman"/>
        </w:rPr>
        <w:t xml:space="preserve">, </w:t>
      </w:r>
      <w:r w:rsidR="009B2CE8" w:rsidRPr="00CE1657">
        <w:rPr>
          <w:rFonts w:ascii="Times New Roman" w:hAnsi="Times New Roman" w:cs="Times New Roman"/>
        </w:rPr>
        <w:t>and</w:t>
      </w:r>
      <w:r w:rsidR="00A47128" w:rsidRPr="00CE1657">
        <w:rPr>
          <w:rFonts w:ascii="Times New Roman" w:hAnsi="Times New Roman" w:cs="Times New Roman"/>
        </w:rPr>
        <w:t xml:space="preserve">, similarly, </w:t>
      </w:r>
      <w:r w:rsidR="009B2CE8" w:rsidRPr="00CE1657">
        <w:rPr>
          <w:rFonts w:ascii="Times New Roman" w:hAnsi="Times New Roman" w:cs="Times New Roman"/>
        </w:rPr>
        <w:t>turbidity</w:t>
      </w:r>
      <w:r w:rsidR="00C85673" w:rsidRPr="00CE1657">
        <w:rPr>
          <w:rFonts w:ascii="Times New Roman" w:hAnsi="Times New Roman" w:cs="Times New Roman"/>
        </w:rPr>
        <w:t xml:space="preserve"> (</w:t>
      </w:r>
      <w:r w:rsidR="00C85673" w:rsidRPr="00CE1657">
        <w:rPr>
          <w:rFonts w:ascii="Times New Roman" w:hAnsi="Times New Roman" w:cs="Times New Roman"/>
        </w:rPr>
        <w:fldChar w:fldCharType="begin"/>
      </w:r>
      <w:r w:rsidR="00C85673" w:rsidRPr="00CE1657">
        <w:rPr>
          <w:rFonts w:ascii="Times New Roman" w:hAnsi="Times New Roman" w:cs="Times New Roman"/>
        </w:rPr>
        <w:instrText xml:space="preserve"> REF _Ref149761387 \h </w:instrText>
      </w:r>
      <w:r w:rsidR="00423BA0" w:rsidRPr="00CE1657">
        <w:rPr>
          <w:rFonts w:ascii="Times New Roman" w:hAnsi="Times New Roman" w:cs="Times New Roman"/>
        </w:rPr>
        <w:instrText xml:space="preserve"> \* MERGEFORMAT </w:instrText>
      </w:r>
      <w:r w:rsidR="00C85673" w:rsidRPr="00CE1657">
        <w:rPr>
          <w:rFonts w:ascii="Times New Roman" w:hAnsi="Times New Roman" w:cs="Times New Roman"/>
        </w:rPr>
      </w:r>
      <w:r w:rsidR="00C85673" w:rsidRPr="00CE1657">
        <w:rPr>
          <w:rFonts w:ascii="Times New Roman" w:hAnsi="Times New Roman" w:cs="Times New Roman"/>
        </w:rPr>
        <w:fldChar w:fldCharType="separate"/>
      </w:r>
      <w:r w:rsidR="00C85673" w:rsidRPr="00CE1657">
        <w:rPr>
          <w:rFonts w:ascii="Times New Roman" w:hAnsi="Times New Roman" w:cs="Times New Roman"/>
        </w:rPr>
        <w:t xml:space="preserve">Figure </w:t>
      </w:r>
      <w:r w:rsidR="00C85673" w:rsidRPr="00CE1657">
        <w:rPr>
          <w:rFonts w:ascii="Times New Roman" w:hAnsi="Times New Roman" w:cs="Times New Roman"/>
          <w:noProof/>
        </w:rPr>
        <w:t>12</w:t>
      </w:r>
      <w:r w:rsidR="00C85673" w:rsidRPr="00CE1657">
        <w:rPr>
          <w:rFonts w:ascii="Times New Roman" w:hAnsi="Times New Roman" w:cs="Times New Roman"/>
        </w:rPr>
        <w:fldChar w:fldCharType="end"/>
      </w:r>
      <w:r w:rsidR="00C85673" w:rsidRPr="00CE1657">
        <w:rPr>
          <w:rFonts w:ascii="Times New Roman" w:hAnsi="Times New Roman" w:cs="Times New Roman"/>
        </w:rPr>
        <w:t xml:space="preserve">, </w:t>
      </w:r>
      <w:r w:rsidR="00C85673" w:rsidRPr="00CE1657">
        <w:rPr>
          <w:rFonts w:ascii="Times New Roman" w:hAnsi="Times New Roman" w:cs="Times New Roman"/>
        </w:rPr>
        <w:fldChar w:fldCharType="begin"/>
      </w:r>
      <w:r w:rsidR="00C85673" w:rsidRPr="00CE1657">
        <w:rPr>
          <w:rFonts w:ascii="Times New Roman" w:hAnsi="Times New Roman" w:cs="Times New Roman"/>
        </w:rPr>
        <w:instrText xml:space="preserve"> REF _Ref149761394 \h </w:instrText>
      </w:r>
      <w:r w:rsidR="00423BA0" w:rsidRPr="00CE1657">
        <w:rPr>
          <w:rFonts w:ascii="Times New Roman" w:hAnsi="Times New Roman" w:cs="Times New Roman"/>
        </w:rPr>
        <w:instrText xml:space="preserve"> \* MERGEFORMAT </w:instrText>
      </w:r>
      <w:r w:rsidR="00C85673" w:rsidRPr="00CE1657">
        <w:rPr>
          <w:rFonts w:ascii="Times New Roman" w:hAnsi="Times New Roman" w:cs="Times New Roman"/>
        </w:rPr>
      </w:r>
      <w:r w:rsidR="00C85673" w:rsidRPr="00CE1657">
        <w:rPr>
          <w:rFonts w:ascii="Times New Roman" w:hAnsi="Times New Roman" w:cs="Times New Roman"/>
        </w:rPr>
        <w:fldChar w:fldCharType="separate"/>
      </w:r>
      <w:r w:rsidR="00C85673" w:rsidRPr="00CE1657">
        <w:rPr>
          <w:rFonts w:ascii="Times New Roman" w:hAnsi="Times New Roman" w:cs="Times New Roman"/>
        </w:rPr>
        <w:t xml:space="preserve">Figure </w:t>
      </w:r>
      <w:r w:rsidR="00C85673" w:rsidRPr="00CE1657">
        <w:rPr>
          <w:rFonts w:ascii="Times New Roman" w:hAnsi="Times New Roman" w:cs="Times New Roman"/>
          <w:noProof/>
        </w:rPr>
        <w:t>13</w:t>
      </w:r>
      <w:r w:rsidR="00C85673" w:rsidRPr="00CE1657">
        <w:rPr>
          <w:rFonts w:ascii="Times New Roman" w:hAnsi="Times New Roman" w:cs="Times New Roman"/>
        </w:rPr>
        <w:fldChar w:fldCharType="end"/>
      </w:r>
      <w:r w:rsidR="00C85673" w:rsidRPr="00CE1657">
        <w:rPr>
          <w:rFonts w:ascii="Times New Roman" w:hAnsi="Times New Roman" w:cs="Times New Roman"/>
        </w:rPr>
        <w:t>)</w:t>
      </w:r>
      <w:r w:rsidR="009B2CE8" w:rsidRPr="00CE1657">
        <w:rPr>
          <w:rFonts w:ascii="Times New Roman" w:hAnsi="Times New Roman" w:cs="Times New Roman"/>
        </w:rPr>
        <w:t xml:space="preserve"> distribution</w:t>
      </w:r>
      <w:r w:rsidR="00D01D89" w:rsidRPr="00CE1657">
        <w:rPr>
          <w:rFonts w:ascii="Times New Roman" w:hAnsi="Times New Roman" w:cs="Times New Roman"/>
        </w:rPr>
        <w:t>s</w:t>
      </w:r>
      <w:r w:rsidR="009B2CE8" w:rsidRPr="00CE1657">
        <w:rPr>
          <w:rFonts w:ascii="Times New Roman" w:hAnsi="Times New Roman" w:cs="Times New Roman"/>
        </w:rPr>
        <w:t xml:space="preserve"> in the water column</w:t>
      </w:r>
      <w:r w:rsidR="00D01D89" w:rsidRPr="00CE1657">
        <w:rPr>
          <w:rFonts w:ascii="Times New Roman" w:hAnsi="Times New Roman" w:cs="Times New Roman"/>
        </w:rPr>
        <w:t xml:space="preserve">, and </w:t>
      </w:r>
      <w:r w:rsidR="009B2CE8" w:rsidRPr="00CE1657">
        <w:rPr>
          <w:rFonts w:ascii="Times New Roman" w:hAnsi="Times New Roman" w:cs="Times New Roman"/>
        </w:rPr>
        <w:t>provide a more comprehensive understanding of their spatial variability and pattern</w:t>
      </w:r>
      <w:r w:rsidR="00A47128" w:rsidRPr="00CE1657">
        <w:rPr>
          <w:rFonts w:ascii="Times New Roman" w:hAnsi="Times New Roman" w:cs="Times New Roman"/>
        </w:rPr>
        <w:t xml:space="preserve">s. The remotely sensed measurements will estimate these </w:t>
      </w:r>
      <w:r w:rsidR="00A47128" w:rsidRPr="00CE1657">
        <w:rPr>
          <w:rFonts w:ascii="Times New Roman" w:hAnsi="Times New Roman" w:cs="Times New Roman"/>
        </w:rPr>
        <w:lastRenderedPageBreak/>
        <w:t>concentrations using a weighted average of the water column which will be compared with varying depth</w:t>
      </w:r>
      <w:r w:rsidR="00D01D89" w:rsidRPr="00CE1657">
        <w:rPr>
          <w:rFonts w:ascii="Times New Roman" w:hAnsi="Times New Roman" w:cs="Times New Roman"/>
        </w:rPr>
        <w:t>s of</w:t>
      </w:r>
      <w:r w:rsidR="00A47128" w:rsidRPr="00CE1657">
        <w:rPr>
          <w:rFonts w:ascii="Times New Roman" w:hAnsi="Times New Roman" w:cs="Times New Roman"/>
        </w:rPr>
        <w:t xml:space="preserve"> in situ averages</w:t>
      </w:r>
      <w:r w:rsidR="00D01D89" w:rsidRPr="00CE1657">
        <w:rPr>
          <w:rFonts w:ascii="Times New Roman" w:hAnsi="Times New Roman" w:cs="Times New Roman"/>
        </w:rPr>
        <w:t xml:space="preserve"> to evaluate sensor sensitivity.</w:t>
      </w:r>
    </w:p>
    <w:p w14:paraId="7D2FB5E3" w14:textId="77777777" w:rsidR="00AA44FF" w:rsidRPr="00CE1657" w:rsidRDefault="000A76CA" w:rsidP="00AA44FF">
      <w:pPr>
        <w:keepNext/>
        <w:spacing w:line="264" w:lineRule="auto"/>
        <w:jc w:val="center"/>
        <w:rPr>
          <w:rFonts w:ascii="Times New Roman" w:hAnsi="Times New Roman" w:cs="Times New Roman"/>
        </w:rPr>
      </w:pPr>
      <w:r w:rsidRPr="00CE1657">
        <w:rPr>
          <w:rFonts w:ascii="Times New Roman" w:hAnsi="Times New Roman" w:cs="Times New Roman"/>
          <w:noProof/>
        </w:rPr>
        <w:softHyphen/>
      </w:r>
      <w:r w:rsidR="00C85673" w:rsidRPr="00CE1657">
        <w:rPr>
          <w:rFonts w:ascii="Times New Roman" w:hAnsi="Times New Roman" w:cs="Times New Roman"/>
          <w:noProof/>
        </w:rPr>
        <w:drawing>
          <wp:inline distT="0" distB="0" distL="0" distR="0" wp14:anchorId="39A89CAF" wp14:editId="2DB6C759">
            <wp:extent cx="5943600" cy="5967095"/>
            <wp:effectExtent l="0" t="0" r="0" b="1905"/>
            <wp:docPr id="103769042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90421" name="Picture 8" descr="A screenshot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67095"/>
                    </a:xfrm>
                    <a:prstGeom prst="rect">
                      <a:avLst/>
                    </a:prstGeom>
                  </pic:spPr>
                </pic:pic>
              </a:graphicData>
            </a:graphic>
          </wp:inline>
        </w:drawing>
      </w:r>
    </w:p>
    <w:p w14:paraId="08E19DFF" w14:textId="48EF96B8" w:rsidR="00A47128" w:rsidRPr="00CE1657" w:rsidRDefault="00AA44FF" w:rsidP="00AA44FF">
      <w:pPr>
        <w:pStyle w:val="Caption"/>
        <w:jc w:val="center"/>
        <w:rPr>
          <w:rFonts w:ascii="Times New Roman" w:hAnsi="Times New Roman" w:cs="Times New Roman"/>
        </w:rPr>
      </w:pPr>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Pr="00CE1657">
        <w:rPr>
          <w:rFonts w:ascii="Times New Roman" w:hAnsi="Times New Roman" w:cs="Times New Roman"/>
          <w:noProof/>
        </w:rPr>
        <w:t>11</w:t>
      </w:r>
      <w:r w:rsidRPr="00CE1657">
        <w:rPr>
          <w:rFonts w:ascii="Times New Roman" w:hAnsi="Times New Roman" w:cs="Times New Roman"/>
        </w:rPr>
        <w:fldChar w:fldCharType="end"/>
      </w:r>
      <w:r w:rsidRPr="00CE1657">
        <w:rPr>
          <w:rFonts w:ascii="Times New Roman" w:hAnsi="Times New Roman" w:cs="Times New Roman"/>
        </w:rPr>
        <w:t>: Interpolated turbidity concentration (NTU) along each transect with the Acrobat path at the mouth of Masonboro Inlet with bathymetry data added for reference.</w:t>
      </w:r>
    </w:p>
    <w:p w14:paraId="46E5479E" w14:textId="77777777" w:rsidR="00A7428D" w:rsidRPr="00CE1657" w:rsidRDefault="00A7428D" w:rsidP="00B678A5">
      <w:pPr>
        <w:keepNext/>
        <w:spacing w:line="264" w:lineRule="auto"/>
        <w:rPr>
          <w:rFonts w:ascii="Times New Roman" w:hAnsi="Times New Roman" w:cs="Times New Roman"/>
          <w:noProof/>
        </w:rPr>
      </w:pPr>
    </w:p>
    <w:p w14:paraId="70ABA303" w14:textId="77777777" w:rsidR="00AA44FF" w:rsidRPr="00CE1657" w:rsidRDefault="00203E23" w:rsidP="00AA44FF">
      <w:pPr>
        <w:keepNext/>
        <w:spacing w:line="264" w:lineRule="auto"/>
        <w:jc w:val="center"/>
        <w:rPr>
          <w:rFonts w:ascii="Times New Roman" w:hAnsi="Times New Roman" w:cs="Times New Roman"/>
        </w:rPr>
      </w:pPr>
      <w:r w:rsidRPr="00CE1657">
        <w:rPr>
          <w:rFonts w:ascii="Times New Roman" w:hAnsi="Times New Roman" w:cs="Times New Roman"/>
          <w:noProof/>
        </w:rPr>
        <w:drawing>
          <wp:inline distT="0" distB="0" distL="0" distR="0" wp14:anchorId="29C06620" wp14:editId="44A1EA46">
            <wp:extent cx="5943600" cy="4953000"/>
            <wp:effectExtent l="0" t="0" r="0" b="0"/>
            <wp:docPr id="498292976" name="Picture 20" descr="A graph of a diagram of a piece of chee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2976" name="Picture 20" descr="A graph of a diagram of a piece of chees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9AED37B" w14:textId="2D98B30B" w:rsidR="00C85673" w:rsidRPr="00CE1657" w:rsidRDefault="00AA44FF" w:rsidP="00AA44FF">
      <w:pPr>
        <w:pStyle w:val="Caption"/>
        <w:jc w:val="center"/>
        <w:rPr>
          <w:rFonts w:ascii="Times New Roman" w:hAnsi="Times New Roman" w:cs="Times New Roman"/>
        </w:rPr>
      </w:pPr>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Pr="00CE1657">
        <w:rPr>
          <w:rFonts w:ascii="Times New Roman" w:hAnsi="Times New Roman" w:cs="Times New Roman"/>
          <w:noProof/>
        </w:rPr>
        <w:t>12</w:t>
      </w:r>
      <w:r w:rsidRPr="00CE1657">
        <w:rPr>
          <w:rFonts w:ascii="Times New Roman" w:hAnsi="Times New Roman" w:cs="Times New Roman"/>
        </w:rPr>
        <w:fldChar w:fldCharType="end"/>
      </w:r>
      <w:r w:rsidRPr="00CE1657">
        <w:rPr>
          <w:rFonts w:ascii="Times New Roman" w:hAnsi="Times New Roman" w:cs="Times New Roman"/>
        </w:rPr>
        <w:t>: Six transects stacked side-by-side. Data from transect #6 is omitted due to erroneous data.</w:t>
      </w:r>
    </w:p>
    <w:p w14:paraId="7127C868" w14:textId="304F6BF7" w:rsidR="003013C8" w:rsidRPr="00CE1657" w:rsidRDefault="001B3D38" w:rsidP="00A47128">
      <w:pPr>
        <w:rPr>
          <w:rFonts w:ascii="Times New Roman" w:hAnsi="Times New Roman" w:cs="Times New Roman"/>
        </w:rPr>
      </w:pPr>
      <w:r w:rsidRPr="00CE1657">
        <w:rPr>
          <w:rFonts w:ascii="Times New Roman" w:hAnsi="Times New Roman" w:cs="Times New Roman"/>
        </w:rPr>
        <w:tab/>
        <w:t xml:space="preserve">The provided salinity gradient plot along transect 1 of the CFR </w:t>
      </w:r>
      <w:r w:rsidR="00423BA0" w:rsidRPr="00CE1657">
        <w:rPr>
          <w:rFonts w:ascii="Times New Roman" w:hAnsi="Times New Roman" w:cs="Times New Roman"/>
        </w:rPr>
        <w:t>(</w:t>
      </w:r>
      <w:r w:rsidR="00423BA0" w:rsidRPr="00CE1657">
        <w:rPr>
          <w:rFonts w:ascii="Times New Roman" w:hAnsi="Times New Roman" w:cs="Times New Roman"/>
        </w:rPr>
        <w:fldChar w:fldCharType="begin"/>
      </w:r>
      <w:r w:rsidR="00423BA0" w:rsidRPr="00CE1657">
        <w:rPr>
          <w:rFonts w:ascii="Times New Roman" w:hAnsi="Times New Roman" w:cs="Times New Roman"/>
        </w:rPr>
        <w:instrText xml:space="preserve"> REF _Ref149761490 \h  \* MERGEFORMAT </w:instrText>
      </w:r>
      <w:r w:rsidR="00423BA0" w:rsidRPr="00CE1657">
        <w:rPr>
          <w:rFonts w:ascii="Times New Roman" w:hAnsi="Times New Roman" w:cs="Times New Roman"/>
        </w:rPr>
      </w:r>
      <w:r w:rsidR="00423BA0" w:rsidRPr="00CE1657">
        <w:rPr>
          <w:rFonts w:ascii="Times New Roman" w:hAnsi="Times New Roman" w:cs="Times New Roman"/>
        </w:rPr>
        <w:fldChar w:fldCharType="separate"/>
      </w:r>
      <w:r w:rsidR="00423BA0" w:rsidRPr="00CE1657">
        <w:rPr>
          <w:rFonts w:ascii="Times New Roman" w:hAnsi="Times New Roman" w:cs="Times New Roman"/>
        </w:rPr>
        <w:t xml:space="preserve">Figure </w:t>
      </w:r>
      <w:r w:rsidR="00423BA0" w:rsidRPr="00CE1657">
        <w:rPr>
          <w:rFonts w:ascii="Times New Roman" w:hAnsi="Times New Roman" w:cs="Times New Roman"/>
          <w:noProof/>
        </w:rPr>
        <w:t>14</w:t>
      </w:r>
      <w:r w:rsidR="00423BA0" w:rsidRPr="00CE1657">
        <w:rPr>
          <w:rFonts w:ascii="Times New Roman" w:hAnsi="Times New Roman" w:cs="Times New Roman"/>
        </w:rPr>
        <w:fldChar w:fldCharType="end"/>
      </w:r>
      <w:r w:rsidR="00423BA0" w:rsidRPr="00CE1657">
        <w:rPr>
          <w:rFonts w:ascii="Times New Roman" w:hAnsi="Times New Roman" w:cs="Times New Roman"/>
        </w:rPr>
        <w:t>)</w:t>
      </w:r>
      <w:r w:rsidRPr="00CE1657">
        <w:rPr>
          <w:rFonts w:ascii="Times New Roman" w:hAnsi="Times New Roman" w:cs="Times New Roman"/>
        </w:rPr>
        <w:t xml:space="preserve"> illustrates </w:t>
      </w:r>
      <w:r w:rsidR="003013C8" w:rsidRPr="00CE1657">
        <w:rPr>
          <w:rFonts w:ascii="Times New Roman" w:hAnsi="Times New Roman" w:cs="Times New Roman"/>
        </w:rPr>
        <w:t>the distribution of salinity as the vessel move</w:t>
      </w:r>
      <w:r w:rsidR="00451364" w:rsidRPr="00CE1657">
        <w:rPr>
          <w:rFonts w:ascii="Times New Roman" w:hAnsi="Times New Roman" w:cs="Times New Roman"/>
        </w:rPr>
        <w:t>d</w:t>
      </w:r>
      <w:r w:rsidR="003013C8" w:rsidRPr="00CE1657">
        <w:rPr>
          <w:rFonts w:ascii="Times New Roman" w:hAnsi="Times New Roman" w:cs="Times New Roman"/>
        </w:rPr>
        <w:t xml:space="preserve"> North up the river. </w:t>
      </w:r>
      <w:r w:rsidR="003A7DE5">
        <w:rPr>
          <w:rFonts w:ascii="Times New Roman" w:hAnsi="Times New Roman" w:cs="Times New Roman"/>
        </w:rPr>
        <w:t>There’s</w:t>
      </w:r>
      <w:r w:rsidR="003013C8" w:rsidRPr="00CE1657">
        <w:rPr>
          <w:rFonts w:ascii="Times New Roman" w:hAnsi="Times New Roman" w:cs="Times New Roman"/>
        </w:rPr>
        <w:t xml:space="preserve"> pronounced vertical stratification, where surface layers (down to approximately 2-3 m in depth), show lower salinity levels, depicted by the deeper blue hues. This salinity </w:t>
      </w:r>
      <w:r w:rsidR="003A7DE5">
        <w:rPr>
          <w:rFonts w:ascii="Times New Roman" w:hAnsi="Times New Roman" w:cs="Times New Roman"/>
        </w:rPr>
        <w:t>increases</w:t>
      </w:r>
      <w:r w:rsidR="003013C8" w:rsidRPr="00CE1657">
        <w:rPr>
          <w:rFonts w:ascii="Times New Roman" w:hAnsi="Times New Roman" w:cs="Times New Roman"/>
        </w:rPr>
        <w:t xml:space="preserve"> with increasing depth, transitioning to the green and yellow tones, indicating </w:t>
      </w:r>
      <w:r w:rsidR="00B678A5" w:rsidRPr="00CE1657">
        <w:rPr>
          <w:rFonts w:ascii="Times New Roman" w:hAnsi="Times New Roman" w:cs="Times New Roman"/>
        </w:rPr>
        <w:t>saltwater</w:t>
      </w:r>
      <w:r w:rsidR="003013C8" w:rsidRPr="00CE1657">
        <w:rPr>
          <w:rFonts w:ascii="Times New Roman" w:hAnsi="Times New Roman" w:cs="Times New Roman"/>
        </w:rPr>
        <w:t xml:space="preserve"> influence. Horizontally, as on progresses from the left (0 km) to the right (5.5 km) of the transect, around the 2 to 3 km mark, the depth at which the salinity transition occurs is deeper than in </w:t>
      </w:r>
      <w:r w:rsidR="003A7DE5">
        <w:rPr>
          <w:rFonts w:ascii="Times New Roman" w:hAnsi="Times New Roman" w:cs="Times New Roman"/>
        </w:rPr>
        <w:t>surrounding</w:t>
      </w:r>
      <w:r w:rsidR="003013C8" w:rsidRPr="00CE1657">
        <w:rPr>
          <w:rFonts w:ascii="Times New Roman" w:hAnsi="Times New Roman" w:cs="Times New Roman"/>
        </w:rPr>
        <w:t xml:space="preserve"> areas, potentially highlighting a zone of enhanced water column mixing. The high-level trend of the salinity gradient displays quite clearly the salt wedge of the CFR.</w:t>
      </w:r>
    </w:p>
    <w:p w14:paraId="3FC08423" w14:textId="77777777" w:rsidR="003013C8" w:rsidRPr="00CE1657" w:rsidRDefault="003013C8" w:rsidP="00A47128">
      <w:pPr>
        <w:rPr>
          <w:rFonts w:ascii="Times New Roman" w:hAnsi="Times New Roman" w:cs="Times New Roman"/>
        </w:rPr>
      </w:pPr>
    </w:p>
    <w:p w14:paraId="009D8E83" w14:textId="46F3D55B" w:rsidR="00AA44FF" w:rsidRPr="00CE1657" w:rsidRDefault="00AA44FF" w:rsidP="00AA44FF">
      <w:pPr>
        <w:keepNext/>
        <w:jc w:val="center"/>
        <w:rPr>
          <w:rFonts w:ascii="Times New Roman" w:hAnsi="Times New Roman" w:cs="Times New Roman"/>
        </w:rPr>
      </w:pPr>
      <w:r w:rsidRPr="00CE1657">
        <w:rPr>
          <w:rFonts w:ascii="Times New Roman" w:hAnsi="Times New Roman" w:cs="Times New Roman"/>
          <w:noProof/>
        </w:rPr>
        <w:lastRenderedPageBreak/>
        <mc:AlternateContent>
          <mc:Choice Requires="wps">
            <w:drawing>
              <wp:anchor distT="0" distB="0" distL="114300" distR="114300" simplePos="0" relativeHeight="251667456" behindDoc="0" locked="0" layoutInCell="1" allowOverlap="1" wp14:anchorId="32937AAC" wp14:editId="3AB542BE">
                <wp:simplePos x="0" y="0"/>
                <wp:positionH relativeFrom="column">
                  <wp:posOffset>4435475</wp:posOffset>
                </wp:positionH>
                <wp:positionV relativeFrom="paragraph">
                  <wp:posOffset>252730</wp:posOffset>
                </wp:positionV>
                <wp:extent cx="260252" cy="288290"/>
                <wp:effectExtent l="0" t="0" r="0" b="0"/>
                <wp:wrapNone/>
                <wp:docPr id="717672129" name="Text Box 2"/>
                <wp:cNvGraphicFramePr/>
                <a:graphic xmlns:a="http://schemas.openxmlformats.org/drawingml/2006/main">
                  <a:graphicData uri="http://schemas.microsoft.com/office/word/2010/wordprocessingShape">
                    <wps:wsp>
                      <wps:cNvSpPr txBox="1"/>
                      <wps:spPr>
                        <a:xfrm>
                          <a:off x="0" y="0"/>
                          <a:ext cx="260252" cy="288290"/>
                        </a:xfrm>
                        <a:prstGeom prst="rect">
                          <a:avLst/>
                        </a:prstGeom>
                        <a:noFill/>
                        <a:ln w="6350">
                          <a:noFill/>
                        </a:ln>
                      </wps:spPr>
                      <wps:txbx>
                        <w:txbxContent>
                          <w:p w14:paraId="34B28E61" w14:textId="5094FA22" w:rsidR="00AA44FF" w:rsidRPr="00AA44FF" w:rsidRDefault="00AA44FF">
                            <w:pPr>
                              <w:rPr>
                                <w:rFonts w:ascii="Times New Roman" w:hAnsi="Times New Roman" w:cs="Times New Roman"/>
                                <w:color w:val="000000" w:themeColor="text1"/>
                              </w:rPr>
                            </w:pPr>
                            <w:r w:rsidRPr="00AA44FF">
                              <w:rPr>
                                <w:rFonts w:ascii="Times New Roman" w:hAnsi="Times New Roman" w:cs="Times New Roman"/>
                                <w:color w:val="FFFFFF" w:themeColor="background1"/>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2937AAC" id="_x0000_t202" coordsize="21600,21600" o:spt="202" path="m,l,21600r21600,l21600,xe">
                <v:stroke joinstyle="miter"/>
                <v:path gradientshapeok="t" o:connecttype="rect"/>
              </v:shapetype>
              <v:shape id="Text Box 2" o:spid="_x0000_s1026" type="#_x0000_t202" style="position:absolute;left:0;text-align:left;margin-left:349.25pt;margin-top:19.9pt;width:20.5pt;height:22.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" filled="f" stroked="f" strokeweight=".5pt">
                <v:textbox>
                  <w:txbxContent>
                    <w:p w14:paraId="34B28E61" w14:textId="5094FA22" w:rsidR="00AA44FF" w:rsidRPr="00AA44FF" w:rsidRDefault="00AA44FF">
                      <w:pPr>
                        <w:rPr>
                          <w:rFonts w:ascii="Times New Roman" w:hAnsi="Times New Roman" w:cs="Times New Roman"/>
                          <w:color w:val="000000" w:themeColor="text1"/>
                        </w:rPr>
                      </w:pPr>
                      <w:r w:rsidRPr="00AA44FF">
                        <w:rPr>
                          <w:rFonts w:ascii="Times New Roman" w:hAnsi="Times New Roman" w:cs="Times New Roman"/>
                          <w:color w:val="FFFFFF" w:themeColor="background1"/>
                        </w:rPr>
                        <w:t>N</w:t>
                      </w:r>
                    </w:p>
                  </w:txbxContent>
                </v:textbox>
              </v:shape>
            </w:pict>
          </mc:Fallback>
        </mc:AlternateContent>
      </w:r>
      <w:r w:rsidRPr="00CE1657">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75F707F0" wp14:editId="0146AADF">
                <wp:simplePos x="0" y="0"/>
                <wp:positionH relativeFrom="column">
                  <wp:posOffset>731520</wp:posOffset>
                </wp:positionH>
                <wp:positionV relativeFrom="paragraph">
                  <wp:posOffset>288339</wp:posOffset>
                </wp:positionV>
                <wp:extent cx="323557" cy="252730"/>
                <wp:effectExtent l="0" t="0" r="0" b="0"/>
                <wp:wrapNone/>
                <wp:docPr id="908637915" name="Text Box 1"/>
                <wp:cNvGraphicFramePr/>
                <a:graphic xmlns:a="http://schemas.openxmlformats.org/drawingml/2006/main">
                  <a:graphicData uri="http://schemas.microsoft.com/office/word/2010/wordprocessingShape">
                    <wps:wsp>
                      <wps:cNvSpPr txBox="1"/>
                      <wps:spPr>
                        <a:xfrm>
                          <a:off x="0" y="0"/>
                          <a:ext cx="323557" cy="252730"/>
                        </a:xfrm>
                        <a:prstGeom prst="rect">
                          <a:avLst/>
                        </a:prstGeom>
                        <a:noFill/>
                        <a:ln w="6350">
                          <a:noFill/>
                        </a:ln>
                      </wps:spPr>
                      <wps:txbx>
                        <w:txbxContent>
                          <w:p w14:paraId="153186F1" w14:textId="660D72E8" w:rsidR="00AA44FF" w:rsidRPr="00AA44FF" w:rsidRDefault="00AA44FF">
                            <w:pPr>
                              <w:rPr>
                                <w:rFonts w:ascii="Times New Roman" w:hAnsi="Times New Roman" w:cs="Times New Roman"/>
                                <w:color w:val="FFFFFF" w:themeColor="background1"/>
                              </w:rPr>
                            </w:pPr>
                            <w:r w:rsidRPr="00AA44FF">
                              <w:rPr>
                                <w:rFonts w:ascii="Times New Roman" w:hAnsi="Times New Roman" w:cs="Times New Roman"/>
                                <w:color w:val="FFFFFF" w:themeColor="background1"/>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F707F0" id="Text Box 1" o:spid="_x0000_s1027" type="#_x0000_t202" style="position:absolute;left:0;text-align:left;margin-left:57.6pt;margin-top:22.7pt;width:25.5pt;height:19.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" filled="f" stroked="f" strokeweight=".5pt">
                <v:textbox>
                  <w:txbxContent>
                    <w:p w14:paraId="153186F1" w14:textId="660D72E8" w:rsidR="00AA44FF" w:rsidRPr="00AA44FF" w:rsidRDefault="00AA44FF">
                      <w:pPr>
                        <w:rPr>
                          <w:rFonts w:ascii="Times New Roman" w:hAnsi="Times New Roman" w:cs="Times New Roman"/>
                          <w:color w:val="FFFFFF" w:themeColor="background1"/>
                        </w:rPr>
                      </w:pPr>
                      <w:r w:rsidRPr="00AA44FF">
                        <w:rPr>
                          <w:rFonts w:ascii="Times New Roman" w:hAnsi="Times New Roman" w:cs="Times New Roman"/>
                          <w:color w:val="FFFFFF" w:themeColor="background1"/>
                        </w:rPr>
                        <w:t>S</w:t>
                      </w:r>
                    </w:p>
                  </w:txbxContent>
                </v:textbox>
              </v:shape>
            </w:pict>
          </mc:Fallback>
        </mc:AlternateContent>
      </w:r>
      <w:r w:rsidR="00A7428D" w:rsidRPr="00CE1657">
        <w:rPr>
          <w:rFonts w:ascii="Times New Roman" w:hAnsi="Times New Roman" w:cs="Times New Roman"/>
          <w:noProof/>
        </w:rPr>
        <w:drawing>
          <wp:inline distT="0" distB="0" distL="0" distR="0" wp14:anchorId="66F428CE" wp14:editId="183C5F09">
            <wp:extent cx="5428615" cy="3671248"/>
            <wp:effectExtent l="0" t="0" r="0" b="0"/>
            <wp:docPr id="1803152802" name="Picture 2" descr="A green and blue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2802" name="Picture 2" descr="A green and blue gradient&#10;&#10;Description automatically generated"/>
                    <pic:cNvPicPr/>
                  </pic:nvPicPr>
                  <pic:blipFill rotWithShape="1">
                    <a:blip r:embed="rId22" cstate="print">
                      <a:extLst>
                        <a:ext uri="{28A0092B-C50C-407E-A947-70E740481C1C}">
                          <a14:useLocalDpi xmlns:a14="http://schemas.microsoft.com/office/drawing/2010/main" val="0"/>
                        </a:ext>
                      </a:extLst>
                    </a:blip>
                    <a:srcRect l="8017" t="6332" r="11763" b="3251"/>
                    <a:stretch/>
                  </pic:blipFill>
                  <pic:spPr bwMode="auto">
                    <a:xfrm>
                      <a:off x="0" y="0"/>
                      <a:ext cx="5446208" cy="3683146"/>
                    </a:xfrm>
                    <a:prstGeom prst="rect">
                      <a:avLst/>
                    </a:prstGeom>
                    <a:ln>
                      <a:noFill/>
                    </a:ln>
                    <a:extLst>
                      <a:ext uri="{53640926-AAD7-44D8-BBD7-CCE9431645EC}">
                        <a14:shadowObscured xmlns:a14="http://schemas.microsoft.com/office/drawing/2010/main"/>
                      </a:ext>
                    </a:extLst>
                  </pic:spPr>
                </pic:pic>
              </a:graphicData>
            </a:graphic>
          </wp:inline>
        </w:drawing>
      </w:r>
    </w:p>
    <w:p w14:paraId="081B5ED3" w14:textId="536611F8" w:rsidR="00C85673" w:rsidRPr="00CE1657" w:rsidRDefault="00AA44FF" w:rsidP="00AA44FF">
      <w:pPr>
        <w:pStyle w:val="Caption"/>
        <w:jc w:val="center"/>
        <w:rPr>
          <w:rFonts w:ascii="Times New Roman" w:hAnsi="Times New Roman" w:cs="Times New Roman"/>
        </w:rPr>
      </w:pPr>
      <w:r w:rsidRPr="00CE1657">
        <w:rPr>
          <w:rFonts w:ascii="Times New Roman" w:hAnsi="Times New Roman" w:cs="Times New Roman"/>
        </w:rPr>
        <w:t xml:space="preserve">Figure </w:t>
      </w:r>
      <w:r w:rsidRPr="00CE1657">
        <w:rPr>
          <w:rFonts w:ascii="Times New Roman" w:hAnsi="Times New Roman" w:cs="Times New Roman"/>
        </w:rPr>
        <w:fldChar w:fldCharType="begin"/>
      </w:r>
      <w:r w:rsidRPr="00CE1657">
        <w:rPr>
          <w:rFonts w:ascii="Times New Roman" w:hAnsi="Times New Roman" w:cs="Times New Roman"/>
        </w:rPr>
        <w:instrText xml:space="preserve"> SEQ Figure \* ARABIC </w:instrText>
      </w:r>
      <w:r w:rsidRPr="00CE1657">
        <w:rPr>
          <w:rFonts w:ascii="Times New Roman" w:hAnsi="Times New Roman" w:cs="Times New Roman"/>
        </w:rPr>
        <w:fldChar w:fldCharType="separate"/>
      </w:r>
      <w:r w:rsidRPr="00CE1657">
        <w:rPr>
          <w:rFonts w:ascii="Times New Roman" w:hAnsi="Times New Roman" w:cs="Times New Roman"/>
          <w:noProof/>
        </w:rPr>
        <w:t>13</w:t>
      </w:r>
      <w:r w:rsidRPr="00CE1657">
        <w:rPr>
          <w:rFonts w:ascii="Times New Roman" w:hAnsi="Times New Roman" w:cs="Times New Roman"/>
        </w:rPr>
        <w:fldChar w:fldCharType="end"/>
      </w:r>
      <w:r w:rsidRPr="00CE1657">
        <w:rPr>
          <w:rFonts w:ascii="Times New Roman" w:hAnsi="Times New Roman" w:cs="Times New Roman"/>
        </w:rPr>
        <w:t>: Interpolated salinity concentration along the transect in the Cape Fear River.</w:t>
      </w:r>
    </w:p>
    <w:p w14:paraId="6F2E2398" w14:textId="0FDDBEFA" w:rsidR="00794B5B" w:rsidRPr="00CE1657" w:rsidRDefault="000F0F82" w:rsidP="00054C9A">
      <w:pPr>
        <w:pStyle w:val="Heading1"/>
        <w:spacing w:line="264" w:lineRule="auto"/>
        <w:rPr>
          <w:rFonts w:ascii="Times New Roman" w:hAnsi="Times New Roman" w:cs="Times New Roman"/>
        </w:rPr>
      </w:pPr>
      <w:bookmarkStart w:id="114" w:name="_Toc146800778"/>
      <w:bookmarkStart w:id="115" w:name="_Toc146825348"/>
      <w:bookmarkStart w:id="116" w:name="_Toc148560304"/>
      <w:bookmarkStart w:id="117" w:name="_Toc150156887"/>
      <w:r w:rsidRPr="00CE1657">
        <w:rPr>
          <w:rFonts w:ascii="Times New Roman" w:hAnsi="Times New Roman" w:cs="Times New Roman"/>
        </w:rPr>
        <w:t>Academic Plan</w:t>
      </w:r>
      <w:bookmarkEnd w:id="114"/>
      <w:bookmarkEnd w:id="115"/>
      <w:bookmarkEnd w:id="116"/>
      <w:bookmarkEnd w:id="117"/>
    </w:p>
    <w:p w14:paraId="568FDC87" w14:textId="77777777" w:rsidR="00CB7D79" w:rsidRPr="00CE1657" w:rsidRDefault="00CB7D79" w:rsidP="00CB7D79">
      <w:pPr>
        <w:rPr>
          <w:rFonts w:ascii="Times New Roman" w:hAnsi="Times New Roman" w:cs="Times New Roman"/>
        </w:rPr>
      </w:pPr>
    </w:p>
    <w:p w14:paraId="79943A91" w14:textId="046BF06E" w:rsidR="00C72AFA" w:rsidRPr="00CE1657" w:rsidRDefault="004278BB" w:rsidP="00054C9A">
      <w:pPr>
        <w:spacing w:line="264" w:lineRule="auto"/>
        <w:rPr>
          <w:rFonts w:ascii="Times New Roman" w:hAnsi="Times New Roman" w:cs="Times New Roman"/>
        </w:rPr>
      </w:pPr>
      <w:r w:rsidRPr="00CE1657">
        <w:rPr>
          <w:rFonts w:ascii="Times New Roman" w:hAnsi="Times New Roman" w:cs="Times New Roman"/>
        </w:rPr>
        <w:t>For my research thesis, I intend to work on the following future tasks:</w:t>
      </w:r>
    </w:p>
    <w:p w14:paraId="4D155C06" w14:textId="488EEA5B" w:rsidR="00C72AFA" w:rsidRPr="00CE1657" w:rsidRDefault="00C72AFA" w:rsidP="00054C9A">
      <w:pPr>
        <w:pStyle w:val="ListParagraph"/>
        <w:numPr>
          <w:ilvl w:val="0"/>
          <w:numId w:val="7"/>
        </w:numPr>
        <w:spacing w:line="264" w:lineRule="auto"/>
        <w:rPr>
          <w:rFonts w:ascii="Times New Roman" w:hAnsi="Times New Roman" w:cs="Times New Roman"/>
        </w:rPr>
      </w:pPr>
      <w:r w:rsidRPr="00CE1657">
        <w:rPr>
          <w:rFonts w:ascii="Times New Roman" w:hAnsi="Times New Roman" w:cs="Times New Roman"/>
        </w:rPr>
        <w:t>Process and analyze handheld spectroradiometer data and obtain R</w:t>
      </w:r>
      <w:r w:rsidRPr="00CE1657">
        <w:rPr>
          <w:rFonts w:ascii="Times New Roman" w:hAnsi="Times New Roman" w:cs="Times New Roman"/>
          <w:vertAlign w:val="subscript"/>
        </w:rPr>
        <w:t>rs</w:t>
      </w:r>
      <w:r w:rsidRPr="00CE1657">
        <w:rPr>
          <w:rFonts w:ascii="Times New Roman" w:hAnsi="Times New Roman" w:cs="Times New Roman"/>
        </w:rPr>
        <w:t xml:space="preserve"> at locations along the transects for both R/V Cape Fear research outings.</w:t>
      </w:r>
    </w:p>
    <w:p w14:paraId="00F1F0C3" w14:textId="17CB26E7" w:rsidR="00C72AFA" w:rsidRPr="00CE1657" w:rsidRDefault="00C72AFA" w:rsidP="00054C9A">
      <w:pPr>
        <w:pStyle w:val="ListParagraph"/>
        <w:numPr>
          <w:ilvl w:val="0"/>
          <w:numId w:val="7"/>
        </w:numPr>
        <w:spacing w:line="264" w:lineRule="auto"/>
        <w:rPr>
          <w:rFonts w:ascii="Times New Roman" w:hAnsi="Times New Roman" w:cs="Times New Roman"/>
        </w:rPr>
      </w:pPr>
      <w:r w:rsidRPr="00CE1657">
        <w:rPr>
          <w:rFonts w:ascii="Times New Roman" w:hAnsi="Times New Roman" w:cs="Times New Roman"/>
        </w:rPr>
        <w:t>Spatially bin satellite imagery to 3 x 3 pixel matrixes along the transects.</w:t>
      </w:r>
    </w:p>
    <w:p w14:paraId="4B8DAE10" w14:textId="4409D105" w:rsidR="00C72AFA" w:rsidRPr="00CE1657" w:rsidRDefault="00C72AFA" w:rsidP="00054C9A">
      <w:pPr>
        <w:pStyle w:val="ListParagraph"/>
        <w:numPr>
          <w:ilvl w:val="0"/>
          <w:numId w:val="7"/>
        </w:numPr>
        <w:spacing w:line="264" w:lineRule="auto"/>
        <w:rPr>
          <w:rFonts w:ascii="Times New Roman" w:hAnsi="Times New Roman" w:cs="Times New Roman"/>
        </w:rPr>
      </w:pPr>
      <w:r w:rsidRPr="00CE1657">
        <w:rPr>
          <w:rFonts w:ascii="Times New Roman" w:hAnsi="Times New Roman" w:cs="Times New Roman"/>
        </w:rPr>
        <w:t xml:space="preserve">Average the depth data of in situ chlorophyll within the first 10 m of the water column for comparison with </w:t>
      </w:r>
      <w:r w:rsidR="003A7DE5">
        <w:rPr>
          <w:rFonts w:ascii="Times New Roman" w:hAnsi="Times New Roman" w:cs="Times New Roman"/>
        </w:rPr>
        <w:t>satellite-observed</w:t>
      </w:r>
      <w:r w:rsidRPr="00CE1657">
        <w:rPr>
          <w:rFonts w:ascii="Times New Roman" w:hAnsi="Times New Roman" w:cs="Times New Roman"/>
        </w:rPr>
        <w:t xml:space="preserve"> data.</w:t>
      </w:r>
    </w:p>
    <w:p w14:paraId="3B860178" w14:textId="37AFFBD4" w:rsidR="004278BB" w:rsidRPr="00CE1657" w:rsidRDefault="00C72AFA" w:rsidP="00054C9A">
      <w:pPr>
        <w:pStyle w:val="ListParagraph"/>
        <w:numPr>
          <w:ilvl w:val="0"/>
          <w:numId w:val="7"/>
        </w:numPr>
        <w:spacing w:line="264" w:lineRule="auto"/>
        <w:rPr>
          <w:rFonts w:ascii="Times New Roman" w:hAnsi="Times New Roman" w:cs="Times New Roman"/>
        </w:rPr>
      </w:pPr>
      <w:r w:rsidRPr="00CE1657">
        <w:rPr>
          <w:rFonts w:ascii="Times New Roman" w:hAnsi="Times New Roman" w:cs="Times New Roman"/>
        </w:rPr>
        <w:t xml:space="preserve">Pair satellite-derived data bins with their corresponding in situ observation averages based on latitude and longitude coordinates, centering the </w:t>
      </w:r>
      <w:r w:rsidR="00E21795" w:rsidRPr="00CE1657">
        <w:rPr>
          <w:rFonts w:ascii="Times New Roman" w:hAnsi="Times New Roman" w:cs="Times New Roman"/>
        </w:rPr>
        <w:t>in-situ</w:t>
      </w:r>
      <w:r w:rsidRPr="00CE1657">
        <w:rPr>
          <w:rFonts w:ascii="Times New Roman" w:hAnsi="Times New Roman" w:cs="Times New Roman"/>
        </w:rPr>
        <w:t xml:space="preserve"> data in the bins.</w:t>
      </w:r>
    </w:p>
    <w:p w14:paraId="7169A432" w14:textId="6F7BC2E4" w:rsidR="004278BB" w:rsidRPr="00CE1657" w:rsidRDefault="00C72AFA" w:rsidP="00054C9A">
      <w:pPr>
        <w:pStyle w:val="ListParagraph"/>
        <w:numPr>
          <w:ilvl w:val="0"/>
          <w:numId w:val="7"/>
        </w:numPr>
        <w:spacing w:line="264" w:lineRule="auto"/>
        <w:rPr>
          <w:rFonts w:ascii="Times New Roman" w:hAnsi="Times New Roman" w:cs="Times New Roman"/>
        </w:rPr>
      </w:pPr>
      <w:r w:rsidRPr="00CE1657">
        <w:rPr>
          <w:rFonts w:ascii="Times New Roman" w:hAnsi="Times New Roman" w:cs="Times New Roman"/>
        </w:rPr>
        <w:t>Conduct a statistical analysis to assess the consistency and accuracy of the satellite-derived data against in situ measurements. Quantify the discrepancies.</w:t>
      </w:r>
    </w:p>
    <w:p w14:paraId="2B8B7405" w14:textId="0C86FB73" w:rsidR="00B21C78" w:rsidRPr="00CE1657" w:rsidRDefault="00B21C78" w:rsidP="00B21C78">
      <w:pPr>
        <w:pStyle w:val="ListParagraph"/>
        <w:numPr>
          <w:ilvl w:val="0"/>
          <w:numId w:val="7"/>
        </w:numPr>
        <w:spacing w:line="264" w:lineRule="auto"/>
        <w:rPr>
          <w:rFonts w:ascii="Times New Roman" w:hAnsi="Times New Roman" w:cs="Times New Roman"/>
        </w:rPr>
      </w:pPr>
      <w:r w:rsidRPr="00CE1657">
        <w:rPr>
          <w:rFonts w:ascii="Times New Roman" w:hAnsi="Times New Roman" w:cs="Times New Roman"/>
        </w:rPr>
        <w:t xml:space="preserve">Test varying depths for in-situ chlorophyll averages. Calculate </w:t>
      </w:r>
      <w:r w:rsidR="003A7DE5">
        <w:rPr>
          <w:rFonts w:ascii="Times New Roman" w:hAnsi="Times New Roman" w:cs="Times New Roman"/>
        </w:rPr>
        <w:t xml:space="preserve">the </w:t>
      </w:r>
      <w:r w:rsidRPr="00CE1657">
        <w:rPr>
          <w:rFonts w:ascii="Times New Roman" w:hAnsi="Times New Roman" w:cs="Times New Roman"/>
        </w:rPr>
        <w:t xml:space="preserve">sensitivity of agreement between satellite and in-situ data to </w:t>
      </w:r>
      <w:r w:rsidR="003A7DE5">
        <w:rPr>
          <w:rFonts w:ascii="Times New Roman" w:hAnsi="Times New Roman" w:cs="Times New Roman"/>
        </w:rPr>
        <w:t xml:space="preserve">the </w:t>
      </w:r>
      <w:r w:rsidRPr="00CE1657">
        <w:rPr>
          <w:rFonts w:ascii="Times New Roman" w:hAnsi="Times New Roman" w:cs="Times New Roman"/>
        </w:rPr>
        <w:t>chosen depth.</w:t>
      </w:r>
    </w:p>
    <w:p w14:paraId="03537B3D" w14:textId="78595049" w:rsidR="004278BB" w:rsidRPr="00CE1657" w:rsidRDefault="00C72AFA" w:rsidP="00054C9A">
      <w:pPr>
        <w:pStyle w:val="ListParagraph"/>
        <w:numPr>
          <w:ilvl w:val="0"/>
          <w:numId w:val="7"/>
        </w:numPr>
        <w:spacing w:line="264" w:lineRule="auto"/>
        <w:rPr>
          <w:rFonts w:ascii="Times New Roman" w:hAnsi="Times New Roman" w:cs="Times New Roman"/>
        </w:rPr>
      </w:pPr>
      <w:r w:rsidRPr="00CE1657">
        <w:rPr>
          <w:rFonts w:ascii="Times New Roman" w:hAnsi="Times New Roman" w:cs="Times New Roman"/>
        </w:rPr>
        <w:t>Synthesize all findings, comparisons, and analyses in a comprehensive document and clearly articulate the details of the observations, methods, and results.</w:t>
      </w:r>
    </w:p>
    <w:p w14:paraId="1DCB0ADC" w14:textId="6C442BDA" w:rsidR="004278BB" w:rsidRPr="00CE1657" w:rsidRDefault="00C72AFA" w:rsidP="00054C9A">
      <w:pPr>
        <w:pStyle w:val="ListParagraph"/>
        <w:numPr>
          <w:ilvl w:val="0"/>
          <w:numId w:val="7"/>
        </w:numPr>
        <w:spacing w:line="264" w:lineRule="auto"/>
        <w:rPr>
          <w:rFonts w:ascii="Times New Roman" w:hAnsi="Times New Roman" w:cs="Times New Roman"/>
        </w:rPr>
      </w:pPr>
      <w:r w:rsidRPr="00CE1657">
        <w:rPr>
          <w:rFonts w:ascii="Times New Roman" w:hAnsi="Times New Roman" w:cs="Times New Roman"/>
        </w:rPr>
        <w:t>Write and defend the thesis.</w:t>
      </w:r>
    </w:p>
    <w:p w14:paraId="17C9063C" w14:textId="77777777" w:rsidR="00054C9A" w:rsidRPr="00CE1657" w:rsidRDefault="00054C9A" w:rsidP="00054C9A">
      <w:pPr>
        <w:pStyle w:val="ListParagraph"/>
        <w:spacing w:line="264" w:lineRule="auto"/>
        <w:rPr>
          <w:rFonts w:ascii="Times New Roman" w:hAnsi="Times New Roman" w:cs="Times New Roman"/>
        </w:rPr>
      </w:pPr>
    </w:p>
    <w:p w14:paraId="7EE8DC75" w14:textId="3410008C" w:rsidR="004278BB" w:rsidRPr="00CE1657" w:rsidRDefault="004278BB" w:rsidP="00054C9A">
      <w:pPr>
        <w:spacing w:line="264" w:lineRule="auto"/>
        <w:ind w:firstLine="360"/>
        <w:rPr>
          <w:rFonts w:ascii="Times New Roman" w:hAnsi="Times New Roman" w:cs="Times New Roman"/>
        </w:rPr>
      </w:pPr>
      <w:r w:rsidRPr="00CE1657">
        <w:rPr>
          <w:rFonts w:ascii="Times New Roman" w:hAnsi="Times New Roman" w:cs="Times New Roman"/>
        </w:rPr>
        <w:t>As for my academic plan, I have taken all required coursework and hours after this semester, so I will do continuous enrollment for the remainder of my time at UNCW. My timeline with some of the major tasks is as follows</w:t>
      </w:r>
      <w:r w:rsidR="00054C9A" w:rsidRPr="00CE1657">
        <w:rPr>
          <w:rFonts w:ascii="Times New Roman" w:hAnsi="Times New Roman" w:cs="Times New Roman"/>
        </w:rPr>
        <w:t>*</w:t>
      </w:r>
      <w:r w:rsidRPr="00CE1657">
        <w:rPr>
          <w:rFonts w:ascii="Times New Roman" w:hAnsi="Times New Roman" w:cs="Times New Roman"/>
        </w:rPr>
        <w:t>:</w:t>
      </w:r>
    </w:p>
    <w:p w14:paraId="318D38A0" w14:textId="6DAAA9F3" w:rsidR="00CB7D79" w:rsidRPr="00CE1657" w:rsidRDefault="00CB7D79" w:rsidP="00054C9A">
      <w:pPr>
        <w:spacing w:line="264" w:lineRule="auto"/>
        <w:ind w:firstLine="360"/>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13BB9" w:rsidRPr="00CE1657" w14:paraId="3430D7D4" w14:textId="77777777" w:rsidTr="00013BB9">
        <w:tc>
          <w:tcPr>
            <w:tcW w:w="1558" w:type="dxa"/>
          </w:tcPr>
          <w:p w14:paraId="72ED0A9D" w14:textId="7D5D7FD0" w:rsidR="00013BB9" w:rsidRPr="00CE1657" w:rsidRDefault="00C72AFA" w:rsidP="00054C9A">
            <w:pPr>
              <w:spacing w:line="264" w:lineRule="auto"/>
              <w:rPr>
                <w:rFonts w:ascii="Times New Roman" w:hAnsi="Times New Roman" w:cs="Times New Roman"/>
                <w:sz w:val="22"/>
                <w:szCs w:val="22"/>
              </w:rPr>
            </w:pPr>
            <w:r w:rsidRPr="00CE1657">
              <w:rPr>
                <w:rFonts w:ascii="Times New Roman" w:hAnsi="Times New Roman" w:cs="Times New Roman"/>
                <w:noProof/>
                <w:sz w:val="22"/>
                <w:szCs w:val="22"/>
              </w:rPr>
              <mc:AlternateContent>
                <mc:Choice Requires="wps">
                  <w:drawing>
                    <wp:anchor distT="0" distB="0" distL="114300" distR="114300" simplePos="0" relativeHeight="251661312" behindDoc="0" locked="0" layoutInCell="1" allowOverlap="1" wp14:anchorId="73DA6E73" wp14:editId="409ED2D8">
                      <wp:simplePos x="0" y="0"/>
                      <wp:positionH relativeFrom="column">
                        <wp:posOffset>909955</wp:posOffset>
                      </wp:positionH>
                      <wp:positionV relativeFrom="paragraph">
                        <wp:posOffset>349250</wp:posOffset>
                      </wp:positionV>
                      <wp:extent cx="991235" cy="538480"/>
                      <wp:effectExtent l="0" t="0" r="12065" b="7620"/>
                      <wp:wrapNone/>
                      <wp:docPr id="1509811960" name="Rectangle 9"/>
                      <wp:cNvGraphicFramePr/>
                      <a:graphic xmlns:a="http://schemas.openxmlformats.org/drawingml/2006/main">
                        <a:graphicData uri="http://schemas.microsoft.com/office/word/2010/wordprocessingShape">
                          <wps:wsp>
                            <wps:cNvSpPr/>
                            <wps:spPr>
                              <a:xfrm>
                                <a:off x="0" y="0"/>
                                <a:ext cx="991235" cy="53848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BEC4C2" id="Rectangle 9" o:spid="_x0000_s1026" style="position:absolute;margin-left:71.65pt;margin-top:27.5pt;width:78.05pt;height:4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" fillcolor="#aeaaaa [2414]" strokecolor="#09101d [484]" strokeweight="1pt"/>
                  </w:pict>
                </mc:Fallback>
              </mc:AlternateContent>
            </w:r>
            <w:r w:rsidR="00013BB9" w:rsidRPr="00CE1657">
              <w:rPr>
                <w:rFonts w:ascii="Times New Roman" w:hAnsi="Times New Roman" w:cs="Times New Roman"/>
                <w:sz w:val="22"/>
                <w:szCs w:val="22"/>
              </w:rPr>
              <w:t>Task</w:t>
            </w:r>
          </w:p>
        </w:tc>
        <w:tc>
          <w:tcPr>
            <w:tcW w:w="1558" w:type="dxa"/>
          </w:tcPr>
          <w:p w14:paraId="0ABD1409" w14:textId="0B9A60BD" w:rsidR="00013BB9" w:rsidRPr="00CE1657" w:rsidRDefault="0026208B"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Sept-Oct</w:t>
            </w:r>
            <w:r w:rsidR="00013BB9" w:rsidRPr="00CE1657">
              <w:rPr>
                <w:rFonts w:ascii="Times New Roman" w:hAnsi="Times New Roman" w:cs="Times New Roman"/>
                <w:sz w:val="22"/>
                <w:szCs w:val="22"/>
              </w:rPr>
              <w:t xml:space="preserve"> 2023</w:t>
            </w:r>
          </w:p>
        </w:tc>
        <w:tc>
          <w:tcPr>
            <w:tcW w:w="1558" w:type="dxa"/>
          </w:tcPr>
          <w:p w14:paraId="12B65F6F" w14:textId="7A027410" w:rsidR="00013BB9" w:rsidRPr="00CE1657" w:rsidRDefault="00013BB9"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Nov – Dec 2023</w:t>
            </w:r>
          </w:p>
        </w:tc>
        <w:tc>
          <w:tcPr>
            <w:tcW w:w="1558" w:type="dxa"/>
          </w:tcPr>
          <w:p w14:paraId="7977E7B5" w14:textId="56FCE5AC" w:rsidR="00013BB9" w:rsidRPr="00CE1657" w:rsidRDefault="00013BB9"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Jan – Feb 2024</w:t>
            </w:r>
          </w:p>
        </w:tc>
        <w:tc>
          <w:tcPr>
            <w:tcW w:w="1559" w:type="dxa"/>
          </w:tcPr>
          <w:p w14:paraId="0801086A" w14:textId="49B5075C" w:rsidR="00013BB9" w:rsidRPr="00CE1657" w:rsidRDefault="00013BB9"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Mar – Apr 2024</w:t>
            </w:r>
          </w:p>
        </w:tc>
        <w:tc>
          <w:tcPr>
            <w:tcW w:w="1559" w:type="dxa"/>
          </w:tcPr>
          <w:p w14:paraId="2AAC6F26" w14:textId="215AC6BD" w:rsidR="00013BB9" w:rsidRPr="00CE1657" w:rsidRDefault="00013BB9"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May – July 2024</w:t>
            </w:r>
          </w:p>
        </w:tc>
      </w:tr>
      <w:tr w:rsidR="00C72AFA" w:rsidRPr="00CE1657" w14:paraId="1622A307" w14:textId="77777777" w:rsidTr="00C72AFA">
        <w:trPr>
          <w:trHeight w:val="665"/>
        </w:trPr>
        <w:tc>
          <w:tcPr>
            <w:tcW w:w="1558" w:type="dxa"/>
          </w:tcPr>
          <w:p w14:paraId="4B6118D8" w14:textId="11D18FEF" w:rsidR="00C72AFA" w:rsidRPr="00CE1657" w:rsidRDefault="00C72AFA"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Write and Defend Oral Prospectus</w:t>
            </w:r>
          </w:p>
        </w:tc>
        <w:tc>
          <w:tcPr>
            <w:tcW w:w="1558" w:type="dxa"/>
            <w:shd w:val="clear" w:color="auto" w:fill="auto"/>
          </w:tcPr>
          <w:p w14:paraId="6703006A" w14:textId="341B5488" w:rsidR="00C72AFA" w:rsidRPr="00CE1657" w:rsidRDefault="00C72AFA" w:rsidP="00054C9A">
            <w:pPr>
              <w:spacing w:line="264" w:lineRule="auto"/>
              <w:rPr>
                <w:rFonts w:ascii="Times New Roman" w:hAnsi="Times New Roman" w:cs="Times New Roman"/>
                <w:sz w:val="22"/>
                <w:szCs w:val="22"/>
              </w:rPr>
            </w:pPr>
          </w:p>
        </w:tc>
        <w:tc>
          <w:tcPr>
            <w:tcW w:w="1558" w:type="dxa"/>
          </w:tcPr>
          <w:p w14:paraId="7933DC90" w14:textId="77777777" w:rsidR="00C72AFA" w:rsidRPr="00CE1657" w:rsidRDefault="00C72AFA" w:rsidP="00054C9A">
            <w:pPr>
              <w:spacing w:line="264" w:lineRule="auto"/>
              <w:rPr>
                <w:rFonts w:ascii="Times New Roman" w:hAnsi="Times New Roman" w:cs="Times New Roman"/>
                <w:sz w:val="22"/>
                <w:szCs w:val="22"/>
              </w:rPr>
            </w:pPr>
          </w:p>
        </w:tc>
        <w:tc>
          <w:tcPr>
            <w:tcW w:w="1558" w:type="dxa"/>
          </w:tcPr>
          <w:p w14:paraId="55A17C65" w14:textId="77777777" w:rsidR="00C72AFA" w:rsidRPr="00CE1657" w:rsidRDefault="00C72AFA" w:rsidP="00054C9A">
            <w:pPr>
              <w:spacing w:line="264" w:lineRule="auto"/>
              <w:rPr>
                <w:rFonts w:ascii="Times New Roman" w:hAnsi="Times New Roman" w:cs="Times New Roman"/>
                <w:sz w:val="22"/>
                <w:szCs w:val="22"/>
              </w:rPr>
            </w:pPr>
          </w:p>
        </w:tc>
        <w:tc>
          <w:tcPr>
            <w:tcW w:w="1559" w:type="dxa"/>
          </w:tcPr>
          <w:p w14:paraId="2F2E00BD" w14:textId="77777777" w:rsidR="00C72AFA" w:rsidRPr="00CE1657" w:rsidRDefault="00C72AFA" w:rsidP="00054C9A">
            <w:pPr>
              <w:spacing w:line="264" w:lineRule="auto"/>
              <w:rPr>
                <w:rFonts w:ascii="Times New Roman" w:hAnsi="Times New Roman" w:cs="Times New Roman"/>
                <w:sz w:val="22"/>
                <w:szCs w:val="22"/>
              </w:rPr>
            </w:pPr>
          </w:p>
        </w:tc>
        <w:tc>
          <w:tcPr>
            <w:tcW w:w="1559" w:type="dxa"/>
          </w:tcPr>
          <w:p w14:paraId="12DF2888" w14:textId="77777777" w:rsidR="00C72AFA" w:rsidRPr="00CE1657" w:rsidRDefault="00C72AFA" w:rsidP="00054C9A">
            <w:pPr>
              <w:spacing w:line="264" w:lineRule="auto"/>
              <w:rPr>
                <w:rFonts w:ascii="Times New Roman" w:hAnsi="Times New Roman" w:cs="Times New Roman"/>
                <w:sz w:val="22"/>
                <w:szCs w:val="22"/>
              </w:rPr>
            </w:pPr>
          </w:p>
        </w:tc>
      </w:tr>
      <w:tr w:rsidR="00013BB9" w:rsidRPr="00CE1657" w14:paraId="168365D2" w14:textId="77777777" w:rsidTr="00013BB9">
        <w:tc>
          <w:tcPr>
            <w:tcW w:w="1558" w:type="dxa"/>
          </w:tcPr>
          <w:p w14:paraId="2CCF0F31" w14:textId="0A942CDF" w:rsidR="00013BB9" w:rsidRPr="00CE1657" w:rsidRDefault="00C72AFA"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Data Preparation</w:t>
            </w:r>
          </w:p>
        </w:tc>
        <w:tc>
          <w:tcPr>
            <w:tcW w:w="1558" w:type="dxa"/>
          </w:tcPr>
          <w:p w14:paraId="1E869309" w14:textId="1786A5EC" w:rsidR="00013BB9" w:rsidRPr="00CE1657" w:rsidRDefault="00C72AFA" w:rsidP="00054C9A">
            <w:pPr>
              <w:spacing w:line="264" w:lineRule="auto"/>
              <w:rPr>
                <w:rFonts w:ascii="Times New Roman" w:hAnsi="Times New Roman" w:cs="Times New Roman"/>
                <w:sz w:val="22"/>
                <w:szCs w:val="22"/>
              </w:rPr>
            </w:pPr>
            <w:r w:rsidRPr="00CE1657">
              <w:rPr>
                <w:rFonts w:ascii="Times New Roman" w:hAnsi="Times New Roman" w:cs="Times New Roman"/>
                <w:noProof/>
                <w:sz w:val="22"/>
                <w:szCs w:val="22"/>
              </w:rPr>
              <mc:AlternateContent>
                <mc:Choice Requires="wps">
                  <w:drawing>
                    <wp:anchor distT="0" distB="0" distL="114300" distR="114300" simplePos="0" relativeHeight="251662336" behindDoc="0" locked="0" layoutInCell="1" allowOverlap="1" wp14:anchorId="25599CCB" wp14:editId="707EA691">
                      <wp:simplePos x="0" y="0"/>
                      <wp:positionH relativeFrom="column">
                        <wp:posOffset>411580</wp:posOffset>
                      </wp:positionH>
                      <wp:positionV relativeFrom="paragraph">
                        <wp:posOffset>-7921</wp:posOffset>
                      </wp:positionV>
                      <wp:extent cx="1019810" cy="356870"/>
                      <wp:effectExtent l="0" t="0" r="8890" b="11430"/>
                      <wp:wrapNone/>
                      <wp:docPr id="785210988" name="Rectangle 10"/>
                      <wp:cNvGraphicFramePr/>
                      <a:graphic xmlns:a="http://schemas.openxmlformats.org/drawingml/2006/main">
                        <a:graphicData uri="http://schemas.microsoft.com/office/word/2010/wordprocessingShape">
                          <wps:wsp>
                            <wps:cNvSpPr/>
                            <wps:spPr>
                              <a:xfrm>
                                <a:off x="0" y="0"/>
                                <a:ext cx="1019810" cy="35687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C97A16" id="Rectangle 10" o:spid="_x0000_s1026" style="position:absolute;margin-left:32.4pt;margin-top:-.6pt;width:80.3pt;height:28.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" fillcolor="#aeaaaa [2414]" strokecolor="#09101d [484]" strokeweight="1pt"/>
                  </w:pict>
                </mc:Fallback>
              </mc:AlternateContent>
            </w:r>
          </w:p>
        </w:tc>
        <w:tc>
          <w:tcPr>
            <w:tcW w:w="1558" w:type="dxa"/>
          </w:tcPr>
          <w:p w14:paraId="2BC377A5" w14:textId="50665C5A" w:rsidR="00013BB9" w:rsidRPr="00CE1657" w:rsidRDefault="00013BB9" w:rsidP="00054C9A">
            <w:pPr>
              <w:spacing w:line="264" w:lineRule="auto"/>
              <w:rPr>
                <w:rFonts w:ascii="Times New Roman" w:hAnsi="Times New Roman" w:cs="Times New Roman"/>
                <w:sz w:val="22"/>
                <w:szCs w:val="22"/>
              </w:rPr>
            </w:pPr>
          </w:p>
        </w:tc>
        <w:tc>
          <w:tcPr>
            <w:tcW w:w="1558" w:type="dxa"/>
          </w:tcPr>
          <w:p w14:paraId="04D1B156" w14:textId="77777777" w:rsidR="00013BB9" w:rsidRPr="00CE1657" w:rsidRDefault="00013BB9" w:rsidP="00054C9A">
            <w:pPr>
              <w:spacing w:line="264" w:lineRule="auto"/>
              <w:rPr>
                <w:rFonts w:ascii="Times New Roman" w:hAnsi="Times New Roman" w:cs="Times New Roman"/>
                <w:sz w:val="22"/>
                <w:szCs w:val="22"/>
              </w:rPr>
            </w:pPr>
          </w:p>
        </w:tc>
        <w:tc>
          <w:tcPr>
            <w:tcW w:w="1559" w:type="dxa"/>
          </w:tcPr>
          <w:p w14:paraId="7B8CF326" w14:textId="77777777" w:rsidR="00013BB9" w:rsidRPr="00CE1657" w:rsidRDefault="00013BB9" w:rsidP="00054C9A">
            <w:pPr>
              <w:spacing w:line="264" w:lineRule="auto"/>
              <w:rPr>
                <w:rFonts w:ascii="Times New Roman" w:hAnsi="Times New Roman" w:cs="Times New Roman"/>
                <w:sz w:val="22"/>
                <w:szCs w:val="22"/>
              </w:rPr>
            </w:pPr>
          </w:p>
        </w:tc>
        <w:tc>
          <w:tcPr>
            <w:tcW w:w="1559" w:type="dxa"/>
          </w:tcPr>
          <w:p w14:paraId="695900DF" w14:textId="77777777" w:rsidR="00013BB9" w:rsidRPr="00CE1657" w:rsidRDefault="00013BB9" w:rsidP="00054C9A">
            <w:pPr>
              <w:spacing w:line="264" w:lineRule="auto"/>
              <w:rPr>
                <w:rFonts w:ascii="Times New Roman" w:hAnsi="Times New Roman" w:cs="Times New Roman"/>
                <w:sz w:val="22"/>
                <w:szCs w:val="22"/>
              </w:rPr>
            </w:pPr>
          </w:p>
        </w:tc>
      </w:tr>
      <w:tr w:rsidR="00013BB9" w:rsidRPr="00CE1657" w14:paraId="01D67644" w14:textId="77777777" w:rsidTr="00013BB9">
        <w:tc>
          <w:tcPr>
            <w:tcW w:w="1558" w:type="dxa"/>
          </w:tcPr>
          <w:p w14:paraId="0170E2BA" w14:textId="1DCC631F" w:rsidR="00013BB9" w:rsidRPr="00CE1657" w:rsidRDefault="00C72AFA"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Match-up Analysis</w:t>
            </w:r>
          </w:p>
        </w:tc>
        <w:tc>
          <w:tcPr>
            <w:tcW w:w="1558" w:type="dxa"/>
          </w:tcPr>
          <w:p w14:paraId="62B6B8F5" w14:textId="77777777" w:rsidR="00013BB9" w:rsidRPr="00CE1657" w:rsidRDefault="00013BB9" w:rsidP="00054C9A">
            <w:pPr>
              <w:spacing w:line="264" w:lineRule="auto"/>
              <w:rPr>
                <w:rFonts w:ascii="Times New Roman" w:hAnsi="Times New Roman" w:cs="Times New Roman"/>
                <w:sz w:val="22"/>
                <w:szCs w:val="22"/>
              </w:rPr>
            </w:pPr>
          </w:p>
        </w:tc>
        <w:tc>
          <w:tcPr>
            <w:tcW w:w="1558" w:type="dxa"/>
          </w:tcPr>
          <w:p w14:paraId="16E28279" w14:textId="4F377F05" w:rsidR="00013BB9" w:rsidRPr="00CE1657" w:rsidRDefault="00C72AFA" w:rsidP="00054C9A">
            <w:pPr>
              <w:spacing w:line="264" w:lineRule="auto"/>
              <w:rPr>
                <w:rFonts w:ascii="Times New Roman" w:hAnsi="Times New Roman" w:cs="Times New Roman"/>
                <w:sz w:val="22"/>
                <w:szCs w:val="22"/>
              </w:rPr>
            </w:pPr>
            <w:r w:rsidRPr="00CE1657">
              <w:rPr>
                <w:rFonts w:ascii="Times New Roman" w:hAnsi="Times New Roman" w:cs="Times New Roman"/>
                <w:noProof/>
                <w:sz w:val="22"/>
                <w:szCs w:val="22"/>
              </w:rPr>
              <mc:AlternateContent>
                <mc:Choice Requires="wps">
                  <w:drawing>
                    <wp:anchor distT="0" distB="0" distL="114300" distR="114300" simplePos="0" relativeHeight="251664384" behindDoc="0" locked="0" layoutInCell="1" allowOverlap="1" wp14:anchorId="1F10B71D" wp14:editId="1D09492C">
                      <wp:simplePos x="0" y="0"/>
                      <wp:positionH relativeFrom="column">
                        <wp:posOffset>904541</wp:posOffset>
                      </wp:positionH>
                      <wp:positionV relativeFrom="paragraph">
                        <wp:posOffset>353194</wp:posOffset>
                      </wp:positionV>
                      <wp:extent cx="1982804" cy="357404"/>
                      <wp:effectExtent l="0" t="0" r="11430" b="11430"/>
                      <wp:wrapNone/>
                      <wp:docPr id="1302429106" name="Rectangle 12"/>
                      <wp:cNvGraphicFramePr/>
                      <a:graphic xmlns:a="http://schemas.openxmlformats.org/drawingml/2006/main">
                        <a:graphicData uri="http://schemas.microsoft.com/office/word/2010/wordprocessingShape">
                          <wps:wsp>
                            <wps:cNvSpPr/>
                            <wps:spPr>
                              <a:xfrm>
                                <a:off x="0" y="0"/>
                                <a:ext cx="1982804" cy="357404"/>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82B86" id="Rectangle 12" o:spid="_x0000_s1026" style="position:absolute;margin-left:71.2pt;margin-top:27.8pt;width:156.15pt;height:2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" fillcolor="#aeaaaa [2414]" strokecolor="#09101d [484]" strokeweight="1pt"/>
                  </w:pict>
                </mc:Fallback>
              </mc:AlternateContent>
            </w:r>
          </w:p>
        </w:tc>
        <w:tc>
          <w:tcPr>
            <w:tcW w:w="1558" w:type="dxa"/>
          </w:tcPr>
          <w:p w14:paraId="0AB41761" w14:textId="01F1D92B" w:rsidR="00013BB9" w:rsidRPr="00CE1657" w:rsidRDefault="008A0D5D" w:rsidP="00054C9A">
            <w:pPr>
              <w:spacing w:line="264" w:lineRule="auto"/>
              <w:rPr>
                <w:rFonts w:ascii="Times New Roman" w:hAnsi="Times New Roman" w:cs="Times New Roman"/>
                <w:sz w:val="22"/>
                <w:szCs w:val="22"/>
              </w:rPr>
            </w:pPr>
            <w:r w:rsidRPr="00CE1657">
              <w:rPr>
                <w:rFonts w:ascii="Times New Roman" w:hAnsi="Times New Roman" w:cs="Times New Roman"/>
                <w:noProof/>
                <w:sz w:val="22"/>
                <w:szCs w:val="22"/>
              </w:rPr>
              <mc:AlternateContent>
                <mc:Choice Requires="wps">
                  <w:drawing>
                    <wp:anchor distT="0" distB="0" distL="114300" distR="114300" simplePos="0" relativeHeight="251663360" behindDoc="0" locked="0" layoutInCell="1" allowOverlap="1" wp14:anchorId="1D9B00E2" wp14:editId="795F99A2">
                      <wp:simplePos x="0" y="0"/>
                      <wp:positionH relativeFrom="column">
                        <wp:posOffset>-1066332</wp:posOffset>
                      </wp:positionH>
                      <wp:positionV relativeFrom="paragraph">
                        <wp:posOffset>-4612</wp:posOffset>
                      </wp:positionV>
                      <wp:extent cx="1982804" cy="365025"/>
                      <wp:effectExtent l="0" t="0" r="11430" b="16510"/>
                      <wp:wrapNone/>
                      <wp:docPr id="894600734" name="Rectangle 11"/>
                      <wp:cNvGraphicFramePr/>
                      <a:graphic xmlns:a="http://schemas.openxmlformats.org/drawingml/2006/main">
                        <a:graphicData uri="http://schemas.microsoft.com/office/word/2010/wordprocessingShape">
                          <wps:wsp>
                            <wps:cNvSpPr/>
                            <wps:spPr>
                              <a:xfrm>
                                <a:off x="0" y="0"/>
                                <a:ext cx="1982804" cy="365025"/>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B469EA" id="Rectangle 11" o:spid="_x0000_s1026" style="position:absolute;margin-left:-83.95pt;margin-top:-.35pt;width:156.15pt;height:2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" fillcolor="#aeaaaa [2414]" strokecolor="#09101d [484]" strokeweight="1pt"/>
                  </w:pict>
                </mc:Fallback>
              </mc:AlternateContent>
            </w:r>
          </w:p>
        </w:tc>
        <w:tc>
          <w:tcPr>
            <w:tcW w:w="1559" w:type="dxa"/>
          </w:tcPr>
          <w:p w14:paraId="39F1994A" w14:textId="77777777" w:rsidR="00013BB9" w:rsidRPr="00CE1657" w:rsidRDefault="00013BB9" w:rsidP="00054C9A">
            <w:pPr>
              <w:spacing w:line="264" w:lineRule="auto"/>
              <w:rPr>
                <w:rFonts w:ascii="Times New Roman" w:hAnsi="Times New Roman" w:cs="Times New Roman"/>
                <w:sz w:val="22"/>
                <w:szCs w:val="22"/>
              </w:rPr>
            </w:pPr>
          </w:p>
        </w:tc>
        <w:tc>
          <w:tcPr>
            <w:tcW w:w="1559" w:type="dxa"/>
          </w:tcPr>
          <w:p w14:paraId="04927671" w14:textId="77777777" w:rsidR="00013BB9" w:rsidRPr="00CE1657" w:rsidRDefault="00013BB9" w:rsidP="00054C9A">
            <w:pPr>
              <w:spacing w:line="264" w:lineRule="auto"/>
              <w:rPr>
                <w:rFonts w:ascii="Times New Roman" w:hAnsi="Times New Roman" w:cs="Times New Roman"/>
                <w:sz w:val="22"/>
                <w:szCs w:val="22"/>
              </w:rPr>
            </w:pPr>
          </w:p>
        </w:tc>
      </w:tr>
      <w:tr w:rsidR="00013BB9" w:rsidRPr="00CE1657" w14:paraId="5576AC82" w14:textId="77777777" w:rsidTr="00013BB9">
        <w:tc>
          <w:tcPr>
            <w:tcW w:w="1558" w:type="dxa"/>
          </w:tcPr>
          <w:p w14:paraId="1891D890" w14:textId="11EFD0D5" w:rsidR="00013BB9" w:rsidRPr="00CE1657" w:rsidRDefault="00C72AFA"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Statistical Evaluation</w:t>
            </w:r>
          </w:p>
        </w:tc>
        <w:tc>
          <w:tcPr>
            <w:tcW w:w="1558" w:type="dxa"/>
          </w:tcPr>
          <w:p w14:paraId="2E2DBE97" w14:textId="77777777" w:rsidR="00013BB9" w:rsidRPr="00CE1657" w:rsidRDefault="00013BB9" w:rsidP="00054C9A">
            <w:pPr>
              <w:spacing w:line="264" w:lineRule="auto"/>
              <w:rPr>
                <w:rFonts w:ascii="Times New Roman" w:hAnsi="Times New Roman" w:cs="Times New Roman"/>
                <w:sz w:val="22"/>
                <w:szCs w:val="22"/>
              </w:rPr>
            </w:pPr>
          </w:p>
        </w:tc>
        <w:tc>
          <w:tcPr>
            <w:tcW w:w="1558" w:type="dxa"/>
          </w:tcPr>
          <w:p w14:paraId="2BF57C20" w14:textId="77777777" w:rsidR="00013BB9" w:rsidRPr="00CE1657" w:rsidRDefault="00013BB9" w:rsidP="00054C9A">
            <w:pPr>
              <w:spacing w:line="264" w:lineRule="auto"/>
              <w:rPr>
                <w:rFonts w:ascii="Times New Roman" w:hAnsi="Times New Roman" w:cs="Times New Roman"/>
                <w:sz w:val="22"/>
                <w:szCs w:val="22"/>
              </w:rPr>
            </w:pPr>
          </w:p>
        </w:tc>
        <w:tc>
          <w:tcPr>
            <w:tcW w:w="1558" w:type="dxa"/>
          </w:tcPr>
          <w:p w14:paraId="03A7A63B" w14:textId="77777777" w:rsidR="00013BB9" w:rsidRPr="00CE1657" w:rsidRDefault="00013BB9" w:rsidP="00054C9A">
            <w:pPr>
              <w:spacing w:line="264" w:lineRule="auto"/>
              <w:rPr>
                <w:rFonts w:ascii="Times New Roman" w:hAnsi="Times New Roman" w:cs="Times New Roman"/>
                <w:sz w:val="22"/>
                <w:szCs w:val="22"/>
              </w:rPr>
            </w:pPr>
          </w:p>
        </w:tc>
        <w:tc>
          <w:tcPr>
            <w:tcW w:w="1559" w:type="dxa"/>
          </w:tcPr>
          <w:p w14:paraId="51A0C74D" w14:textId="4D151F9D" w:rsidR="00013BB9" w:rsidRPr="00CE1657" w:rsidRDefault="00C72AFA" w:rsidP="00054C9A">
            <w:pPr>
              <w:spacing w:line="264" w:lineRule="auto"/>
              <w:rPr>
                <w:rFonts w:ascii="Times New Roman" w:hAnsi="Times New Roman" w:cs="Times New Roman"/>
                <w:sz w:val="22"/>
                <w:szCs w:val="22"/>
              </w:rPr>
            </w:pPr>
            <w:r w:rsidRPr="00CE1657">
              <w:rPr>
                <w:rFonts w:ascii="Times New Roman" w:hAnsi="Times New Roman" w:cs="Times New Roman"/>
                <w:noProof/>
                <w:sz w:val="22"/>
                <w:szCs w:val="22"/>
              </w:rPr>
              <mc:AlternateContent>
                <mc:Choice Requires="wps">
                  <w:drawing>
                    <wp:anchor distT="0" distB="0" distL="114300" distR="114300" simplePos="0" relativeHeight="251665408" behindDoc="0" locked="0" layoutInCell="1" allowOverlap="1" wp14:anchorId="3E6AAEF7" wp14:editId="13CCD989">
                      <wp:simplePos x="0" y="0"/>
                      <wp:positionH relativeFrom="column">
                        <wp:posOffset>908351</wp:posOffset>
                      </wp:positionH>
                      <wp:positionV relativeFrom="paragraph">
                        <wp:posOffset>351924</wp:posOffset>
                      </wp:positionV>
                      <wp:extent cx="991736" cy="538279"/>
                      <wp:effectExtent l="0" t="0" r="12065" b="8255"/>
                      <wp:wrapNone/>
                      <wp:docPr id="324114591" name="Rectangle 13"/>
                      <wp:cNvGraphicFramePr/>
                      <a:graphic xmlns:a="http://schemas.openxmlformats.org/drawingml/2006/main">
                        <a:graphicData uri="http://schemas.microsoft.com/office/word/2010/wordprocessingShape">
                          <wps:wsp>
                            <wps:cNvSpPr/>
                            <wps:spPr>
                              <a:xfrm>
                                <a:off x="0" y="0"/>
                                <a:ext cx="991736" cy="538279"/>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6617A" id="Rectangle 13" o:spid="_x0000_s1026" style="position:absolute;margin-left:71.5pt;margin-top:27.7pt;width:78.1pt;height:42.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" fillcolor="#aeaaaa [2414]" strokecolor="#09101d [484]" strokeweight="1pt"/>
                  </w:pict>
                </mc:Fallback>
              </mc:AlternateContent>
            </w:r>
          </w:p>
        </w:tc>
        <w:tc>
          <w:tcPr>
            <w:tcW w:w="1559" w:type="dxa"/>
          </w:tcPr>
          <w:p w14:paraId="200AB2B6" w14:textId="77777777" w:rsidR="00013BB9" w:rsidRPr="00CE1657" w:rsidRDefault="00013BB9" w:rsidP="00054C9A">
            <w:pPr>
              <w:spacing w:line="264" w:lineRule="auto"/>
              <w:rPr>
                <w:rFonts w:ascii="Times New Roman" w:hAnsi="Times New Roman" w:cs="Times New Roman"/>
                <w:sz w:val="22"/>
                <w:szCs w:val="22"/>
              </w:rPr>
            </w:pPr>
          </w:p>
        </w:tc>
      </w:tr>
      <w:tr w:rsidR="00013BB9" w:rsidRPr="00CE1657" w14:paraId="4712E133" w14:textId="77777777" w:rsidTr="00013BB9">
        <w:tc>
          <w:tcPr>
            <w:tcW w:w="1558" w:type="dxa"/>
          </w:tcPr>
          <w:p w14:paraId="7D2BB957" w14:textId="3C7DE7DC" w:rsidR="00013BB9" w:rsidRPr="00CE1657" w:rsidRDefault="00013BB9"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 xml:space="preserve">Write and defend </w:t>
            </w:r>
            <w:r w:rsidR="0026208B" w:rsidRPr="00CE1657">
              <w:rPr>
                <w:rFonts w:ascii="Times New Roman" w:hAnsi="Times New Roman" w:cs="Times New Roman"/>
                <w:sz w:val="22"/>
                <w:szCs w:val="22"/>
              </w:rPr>
              <w:t xml:space="preserve">the </w:t>
            </w:r>
            <w:r w:rsidRPr="00CE1657">
              <w:rPr>
                <w:rFonts w:ascii="Times New Roman" w:hAnsi="Times New Roman" w:cs="Times New Roman"/>
                <w:sz w:val="22"/>
                <w:szCs w:val="22"/>
              </w:rPr>
              <w:t>thesis</w:t>
            </w:r>
          </w:p>
        </w:tc>
        <w:tc>
          <w:tcPr>
            <w:tcW w:w="1558" w:type="dxa"/>
          </w:tcPr>
          <w:p w14:paraId="117248C7" w14:textId="77777777" w:rsidR="00013BB9" w:rsidRPr="00CE1657" w:rsidRDefault="00013BB9" w:rsidP="00054C9A">
            <w:pPr>
              <w:spacing w:line="264" w:lineRule="auto"/>
              <w:rPr>
                <w:rFonts w:ascii="Times New Roman" w:hAnsi="Times New Roman" w:cs="Times New Roman"/>
                <w:sz w:val="22"/>
                <w:szCs w:val="22"/>
              </w:rPr>
            </w:pPr>
          </w:p>
        </w:tc>
        <w:tc>
          <w:tcPr>
            <w:tcW w:w="1558" w:type="dxa"/>
          </w:tcPr>
          <w:p w14:paraId="685EABAB" w14:textId="77777777" w:rsidR="00013BB9" w:rsidRPr="00CE1657" w:rsidRDefault="00013BB9" w:rsidP="00054C9A">
            <w:pPr>
              <w:spacing w:line="264" w:lineRule="auto"/>
              <w:rPr>
                <w:rFonts w:ascii="Times New Roman" w:hAnsi="Times New Roman" w:cs="Times New Roman"/>
                <w:sz w:val="22"/>
                <w:szCs w:val="22"/>
              </w:rPr>
            </w:pPr>
          </w:p>
        </w:tc>
        <w:tc>
          <w:tcPr>
            <w:tcW w:w="1558" w:type="dxa"/>
          </w:tcPr>
          <w:p w14:paraId="12ECB3DD" w14:textId="77777777" w:rsidR="00013BB9" w:rsidRPr="00CE1657" w:rsidRDefault="00013BB9" w:rsidP="00054C9A">
            <w:pPr>
              <w:spacing w:line="264" w:lineRule="auto"/>
              <w:rPr>
                <w:rFonts w:ascii="Times New Roman" w:hAnsi="Times New Roman" w:cs="Times New Roman"/>
                <w:sz w:val="22"/>
                <w:szCs w:val="22"/>
              </w:rPr>
            </w:pPr>
          </w:p>
        </w:tc>
        <w:tc>
          <w:tcPr>
            <w:tcW w:w="1559" w:type="dxa"/>
          </w:tcPr>
          <w:p w14:paraId="1DBCD89D" w14:textId="77777777" w:rsidR="00013BB9" w:rsidRPr="00CE1657" w:rsidRDefault="00013BB9" w:rsidP="00054C9A">
            <w:pPr>
              <w:spacing w:line="264" w:lineRule="auto"/>
              <w:rPr>
                <w:rFonts w:ascii="Times New Roman" w:hAnsi="Times New Roman" w:cs="Times New Roman"/>
                <w:sz w:val="22"/>
                <w:szCs w:val="22"/>
              </w:rPr>
            </w:pPr>
          </w:p>
        </w:tc>
        <w:tc>
          <w:tcPr>
            <w:tcW w:w="1559" w:type="dxa"/>
          </w:tcPr>
          <w:p w14:paraId="70CEC2C5" w14:textId="77777777" w:rsidR="00013BB9" w:rsidRPr="00CE1657" w:rsidRDefault="00013BB9" w:rsidP="00054C9A">
            <w:pPr>
              <w:spacing w:line="264" w:lineRule="auto"/>
              <w:rPr>
                <w:rFonts w:ascii="Times New Roman" w:hAnsi="Times New Roman" w:cs="Times New Roman"/>
                <w:sz w:val="22"/>
                <w:szCs w:val="22"/>
              </w:rPr>
            </w:pPr>
          </w:p>
        </w:tc>
      </w:tr>
    </w:tbl>
    <w:p w14:paraId="72A2ECA8" w14:textId="42AEE2DD" w:rsidR="00B136F5" w:rsidRPr="00CE1657" w:rsidRDefault="00013BB9" w:rsidP="00054C9A">
      <w:pPr>
        <w:spacing w:line="264" w:lineRule="auto"/>
        <w:rPr>
          <w:rFonts w:ascii="Times New Roman" w:hAnsi="Times New Roman" w:cs="Times New Roman"/>
          <w:sz w:val="22"/>
          <w:szCs w:val="22"/>
        </w:rPr>
      </w:pPr>
      <w:r w:rsidRPr="00CE1657">
        <w:rPr>
          <w:rFonts w:ascii="Times New Roman" w:hAnsi="Times New Roman" w:cs="Times New Roman"/>
          <w:sz w:val="22"/>
          <w:szCs w:val="22"/>
        </w:rPr>
        <w:t>* If graduating by July 2024 for a total of 24 months in the program</w:t>
      </w:r>
    </w:p>
    <w:p w14:paraId="6322EE47" w14:textId="77777777" w:rsidR="00A71AA7" w:rsidRPr="00CE1657" w:rsidRDefault="00A71AA7" w:rsidP="00054C9A">
      <w:pPr>
        <w:spacing w:line="264" w:lineRule="auto"/>
        <w:rPr>
          <w:rFonts w:ascii="Times New Roman" w:hAnsi="Times New Roman" w:cs="Times New Roman"/>
          <w:sz w:val="22"/>
          <w:szCs w:val="22"/>
        </w:rPr>
      </w:pPr>
    </w:p>
    <w:p w14:paraId="7F9D3734" w14:textId="35B568E9" w:rsidR="001A770A" w:rsidRPr="00CE1657" w:rsidRDefault="00794B5B" w:rsidP="00054C9A">
      <w:pPr>
        <w:pStyle w:val="Heading1"/>
        <w:spacing w:line="264" w:lineRule="auto"/>
        <w:rPr>
          <w:rFonts w:ascii="Times New Roman" w:hAnsi="Times New Roman" w:cs="Times New Roman"/>
        </w:rPr>
      </w:pPr>
      <w:bookmarkStart w:id="118" w:name="_Toc146790378"/>
      <w:bookmarkStart w:id="119" w:name="_Toc146800779"/>
      <w:bookmarkStart w:id="120" w:name="_Toc146825349"/>
      <w:bookmarkStart w:id="121" w:name="_Toc148560305"/>
      <w:bookmarkStart w:id="122" w:name="_Toc150156888"/>
      <w:r w:rsidRPr="00CE1657">
        <w:rPr>
          <w:rFonts w:ascii="Times New Roman" w:hAnsi="Times New Roman" w:cs="Times New Roman"/>
        </w:rPr>
        <w:t>References</w:t>
      </w:r>
      <w:bookmarkEnd w:id="118"/>
      <w:bookmarkEnd w:id="119"/>
      <w:bookmarkEnd w:id="120"/>
      <w:bookmarkEnd w:id="121"/>
      <w:bookmarkEnd w:id="122"/>
    </w:p>
    <w:p w14:paraId="47FF479B" w14:textId="06AC0CD4" w:rsidR="00A73D21" w:rsidRPr="00CE1657" w:rsidRDefault="005310D1" w:rsidP="005310D1">
      <w:pPr>
        <w:pStyle w:val="NormalWeb"/>
        <w:ind w:left="720" w:hanging="720"/>
        <w:rPr>
          <w:color w:val="000000" w:themeColor="text1"/>
        </w:rPr>
      </w:pPr>
      <w:r w:rsidRPr="00CE1657">
        <w:rPr>
          <w:color w:val="000000" w:themeColor="text1"/>
        </w:rPr>
        <w:t xml:space="preserve">Advocacy. Cape Fear River Watch. (N.D.-A). Https://Capefearriverwatch.Org/Cafos/ </w:t>
      </w:r>
    </w:p>
    <w:p w14:paraId="1374186D" w14:textId="545B908D" w:rsidR="00FE3C32" w:rsidRPr="00CE1657" w:rsidRDefault="005310D1" w:rsidP="005310D1">
      <w:pPr>
        <w:ind w:left="720" w:hanging="720"/>
        <w:rPr>
          <w:rFonts w:ascii="Times New Roman" w:hAnsi="Times New Roman" w:cs="Times New Roman"/>
          <w:color w:val="000000" w:themeColor="text1"/>
        </w:rPr>
      </w:pPr>
      <w:r w:rsidRPr="00CE1657">
        <w:rPr>
          <w:rFonts w:ascii="Times New Roman" w:hAnsi="Times New Roman" w:cs="Times New Roman"/>
          <w:color w:val="000000" w:themeColor="text1"/>
        </w:rPr>
        <w:t xml:space="preserve">Allison, D. B., Stramski, D., &amp; Mitchell, B. G. (2010). Seasonal And Interannual Variability Of Particulate Organic Carbon Within The Southern Ocean From Satellite Ocean Color Observations. Journal Of Geophysical Research, 115(C6). Https://Doi.Org/10.1029/2009jc005347 </w:t>
      </w:r>
    </w:p>
    <w:p w14:paraId="22872080" w14:textId="6A0D2DF2" w:rsidR="00B136F5" w:rsidRPr="00CE1657" w:rsidRDefault="005310D1" w:rsidP="005310D1">
      <w:pPr>
        <w:pStyle w:val="NormalWeb"/>
        <w:ind w:left="720" w:hanging="720"/>
        <w:rPr>
          <w:color w:val="000000" w:themeColor="text1"/>
        </w:rPr>
      </w:pPr>
      <w:r w:rsidRPr="00CE1657">
        <w:rPr>
          <w:color w:val="000000" w:themeColor="text1"/>
        </w:rPr>
        <w:t xml:space="preserve">Baban, S. M. J. (1997). Environmental Monitoring Of Estuaries; Estimating And Mapping Various Environmental Indicators In Breydon Water Estuary, U.K., Using Landsat Tm Imagery. Estuarine, Coastal And Shelf Science, 44(5), 589–598. Https://Doi.Org/10.1006/Ecss.1996.0142 </w:t>
      </w:r>
    </w:p>
    <w:p w14:paraId="75FD4939" w14:textId="3BEAFFB6" w:rsidR="00FE3C32" w:rsidRPr="00CE1657" w:rsidRDefault="005310D1" w:rsidP="005310D1">
      <w:pPr>
        <w:pStyle w:val="NormalWeb"/>
        <w:ind w:left="720" w:hanging="720"/>
        <w:rPr>
          <w:color w:val="000000" w:themeColor="text1"/>
        </w:rPr>
      </w:pPr>
      <w:r w:rsidRPr="00CE1657">
        <w:rPr>
          <w:color w:val="000000" w:themeColor="text1"/>
        </w:rPr>
        <w:t xml:space="preserve">Baith, K., Lindsay, R., Fu, G., &amp; </w:t>
      </w:r>
      <w:r w:rsidR="00DD31E0" w:rsidRPr="00CE1657">
        <w:rPr>
          <w:color w:val="000000" w:themeColor="text1"/>
        </w:rPr>
        <w:t>McClain</w:t>
      </w:r>
      <w:r w:rsidRPr="00CE1657">
        <w:rPr>
          <w:color w:val="000000" w:themeColor="text1"/>
        </w:rPr>
        <w:t xml:space="preserve">, C. R. (2001). Data Analysis System Developed For Ocean Color Satellite Sensors. Eos, Transactions American Geophysical Union, 82(18), 202–202. Https://Doi.Org/10.1029/01eo00109 </w:t>
      </w:r>
    </w:p>
    <w:p w14:paraId="394A74CE" w14:textId="70A4C2C7" w:rsidR="00CE21DF" w:rsidRPr="00CE1657" w:rsidRDefault="005310D1" w:rsidP="005310D1">
      <w:pPr>
        <w:pStyle w:val="NormalWeb"/>
        <w:ind w:left="720" w:hanging="720"/>
        <w:rPr>
          <w:color w:val="000000" w:themeColor="text1"/>
        </w:rPr>
      </w:pPr>
      <w:r w:rsidRPr="00CE1657">
        <w:rPr>
          <w:color w:val="000000" w:themeColor="text1"/>
        </w:rPr>
        <w:t xml:space="preserve">Barbier, E. B. (2014). The Protective Value Of Estuarine And Coastal Ecosystems. Handbook On The Economics Of Ecosystem Services And Biodiversity. </w:t>
      </w:r>
      <w:hyperlink r:id="rId23" w:history="1">
        <w:r w:rsidRPr="00CE1657">
          <w:rPr>
            <w:rStyle w:val="Hyperlink"/>
            <w:color w:val="000000" w:themeColor="text1"/>
          </w:rPr>
          <w:t>Https://Doi.Org/10.4337/9781781951514.00008</w:t>
        </w:r>
      </w:hyperlink>
      <w:r w:rsidRPr="00CE1657">
        <w:rPr>
          <w:color w:val="000000" w:themeColor="text1"/>
        </w:rPr>
        <w:t xml:space="preserve"> </w:t>
      </w:r>
    </w:p>
    <w:p w14:paraId="327C3333" w14:textId="41518B20" w:rsidR="005310D1" w:rsidRPr="00CE1657" w:rsidRDefault="005310D1" w:rsidP="005310D1">
      <w:pPr>
        <w:pStyle w:val="NormalWeb"/>
        <w:ind w:left="720" w:hanging="720"/>
        <w:rPr>
          <w:color w:val="000000" w:themeColor="text1"/>
        </w:rPr>
      </w:pPr>
      <w:r w:rsidRPr="00CE1657">
        <w:rPr>
          <w:color w:val="000000" w:themeColor="text1"/>
        </w:rPr>
        <w:t xml:space="preserve">Bauer, J. E., &amp; Druffel, E. R. (1998). Ocean Margins As A Significant Source Of Organic Matter To The Deep Open Ocean. Nature, 392(6675), 482–485. Https://Doi.Org/10.1038/33122 </w:t>
      </w:r>
    </w:p>
    <w:p w14:paraId="58A1DDB3" w14:textId="3626AFD1" w:rsidR="00F47C8D" w:rsidRPr="00CE1657" w:rsidRDefault="005310D1" w:rsidP="005310D1">
      <w:pPr>
        <w:pStyle w:val="NormalWeb"/>
        <w:ind w:left="720" w:hanging="720"/>
        <w:rPr>
          <w:color w:val="000000" w:themeColor="text1"/>
        </w:rPr>
      </w:pPr>
      <w:r w:rsidRPr="00CE1657">
        <w:rPr>
          <w:color w:val="000000" w:themeColor="text1"/>
        </w:rPr>
        <w:t xml:space="preserve">Beck, M. W., Heck, K. L., Able, K. W., Childers, D. L., Eggleston, D. B., Gillanders, B. M., Halpern, B., Hays, C. G., Hoshino, K., Minello, T. J., Orth, R. J., Sheridan, P. F., &amp; Weinstein, M. P. (2001). The Identification, Conservation, And Management Of </w:t>
      </w:r>
      <w:r w:rsidRPr="00CE1657">
        <w:rPr>
          <w:color w:val="000000" w:themeColor="text1"/>
        </w:rPr>
        <w:lastRenderedPageBreak/>
        <w:t xml:space="preserve">Estuarine And Marine Nurseries For Fish And Invertebrates. Bioscience, 51(8), 633. </w:t>
      </w:r>
      <w:hyperlink r:id="rId24" w:history="1">
        <w:r w:rsidRPr="00CE1657">
          <w:rPr>
            <w:rStyle w:val="Hyperlink"/>
            <w:color w:val="000000" w:themeColor="text1"/>
          </w:rPr>
          <w:t>Https://Doi.Org/10.1641/0006-3568(2001)051[0633:Ticamo]2.0.Co;2</w:t>
        </w:r>
      </w:hyperlink>
      <w:r w:rsidRPr="00CE1657">
        <w:rPr>
          <w:color w:val="000000" w:themeColor="text1"/>
        </w:rPr>
        <w:t xml:space="preserve"> </w:t>
      </w:r>
    </w:p>
    <w:p w14:paraId="22624349" w14:textId="1B306CF5" w:rsidR="0043082E" w:rsidRPr="00CE1657" w:rsidRDefault="005310D1" w:rsidP="005310D1">
      <w:pPr>
        <w:pStyle w:val="NormalWeb"/>
        <w:ind w:left="567" w:hanging="720"/>
        <w:rPr>
          <w:color w:val="000000" w:themeColor="text1"/>
        </w:rPr>
      </w:pPr>
      <w:r w:rsidRPr="00CE1657">
        <w:rPr>
          <w:color w:val="000000" w:themeColor="text1"/>
        </w:rPr>
        <w:t xml:space="preserve">Behrenfeld, M. J., &amp; Falkowski, P. G. (1997). Photosynthetic Rates Derived From Satellite-Based Chlorophyll Concentration. Limnology And Oceanography, 42(1), 1–20. Https://Doi.Org/10.4319/Lo.1997.42.1.0001 </w:t>
      </w:r>
    </w:p>
    <w:p w14:paraId="22B538DE" w14:textId="18FF70E8" w:rsidR="00FE3C32" w:rsidRPr="00CE1657" w:rsidRDefault="005310D1" w:rsidP="005310D1">
      <w:pPr>
        <w:pStyle w:val="NormalWeb"/>
        <w:ind w:left="567" w:hanging="720"/>
        <w:rPr>
          <w:color w:val="000000" w:themeColor="text1"/>
        </w:rPr>
      </w:pPr>
      <w:r w:rsidRPr="00CE1657">
        <w:rPr>
          <w:color w:val="000000" w:themeColor="text1"/>
        </w:rPr>
        <w:t xml:space="preserve">Belkin, I. M. (2021). Remote Sensing Of Ocean Fronts In Marine Ecology And Fisheries. Remote Sensing, 13(5), 883. Https://Doi.Org/10.3390/Rs13050883 </w:t>
      </w:r>
    </w:p>
    <w:p w14:paraId="22CC6E8C" w14:textId="466E3BCF" w:rsidR="0001110A" w:rsidRPr="00CE1657" w:rsidRDefault="005310D1" w:rsidP="005310D1">
      <w:pPr>
        <w:pStyle w:val="NormalWeb"/>
        <w:ind w:left="567" w:hanging="720"/>
        <w:rPr>
          <w:color w:val="000000" w:themeColor="text1"/>
        </w:rPr>
      </w:pPr>
      <w:r w:rsidRPr="00CE1657">
        <w:rPr>
          <w:color w:val="000000" w:themeColor="text1"/>
        </w:rPr>
        <w:t xml:space="preserve">Cao, H.-S., Kong, F.-X., Luo, L.-C., Shi, X.-L., Yang, Z., Zhang, X.-F., &amp; Tao, Y. (2006). Effects Of Wind And Wind-Induced Waves On Vertical Phytoplankton Distribution And Surface Blooms Of Microcystis Aeruginosa In Lake Taihu. Journal Of Freshwater Ecology, 21(2), 231–238. Https://Doi.Org/10.1080/02705060.2006.9664991 </w:t>
      </w:r>
    </w:p>
    <w:p w14:paraId="69B5EEAB" w14:textId="76BE5D18" w:rsidR="0062582C" w:rsidRPr="00CE1657" w:rsidRDefault="005310D1" w:rsidP="005310D1">
      <w:pPr>
        <w:pStyle w:val="NormalWeb"/>
        <w:ind w:left="567" w:hanging="720"/>
        <w:rPr>
          <w:color w:val="000000" w:themeColor="text1"/>
        </w:rPr>
      </w:pPr>
      <w:r w:rsidRPr="00CE1657">
        <w:rPr>
          <w:color w:val="000000" w:themeColor="text1"/>
        </w:rPr>
        <w:t xml:space="preserve">Carr, M.-E., Friedrichs, M. A. M., Schmeltz, M., Noguchi Aita, M., Antoine, D., Arrigo, K. R., Asanuma, I., Aumont, O., Barber, R., Behrenfeld, M., Bidigare, R., Buitenhuis, E. T., Campbell, J., Ciotti, A., Dierssen, H., Dowell, M., Dunne, J., Esaias, W., Gentili, B., … Yamanaka, Y. (2006). A Comparison Of Global Estimates Of Marine Primary Production From Ocean Color. Deep Sea Research Part Ii: Topical Studies In Oceanography, 53(5–7), 741–770. </w:t>
      </w:r>
      <w:hyperlink r:id="rId25" w:history="1">
        <w:r w:rsidRPr="00CE1657">
          <w:rPr>
            <w:rStyle w:val="Hyperlink"/>
            <w:color w:val="000000" w:themeColor="text1"/>
          </w:rPr>
          <w:t>Https://Doi.Org/10.1016/J.Dsr2.2006.01.028</w:t>
        </w:r>
      </w:hyperlink>
      <w:r w:rsidRPr="00CE1657">
        <w:rPr>
          <w:color w:val="000000" w:themeColor="text1"/>
        </w:rPr>
        <w:t xml:space="preserve"> </w:t>
      </w:r>
    </w:p>
    <w:p w14:paraId="1199ACA8" w14:textId="2BAA3B8B" w:rsidR="00B05378" w:rsidRPr="00CE1657" w:rsidRDefault="005310D1" w:rsidP="005310D1">
      <w:pPr>
        <w:pStyle w:val="NormalWeb"/>
        <w:ind w:left="567" w:hanging="720"/>
        <w:rPr>
          <w:color w:val="000000" w:themeColor="text1"/>
        </w:rPr>
      </w:pPr>
      <w:r w:rsidRPr="00CE1657">
        <w:rPr>
          <w:color w:val="000000" w:themeColor="text1"/>
        </w:rPr>
        <w:t xml:space="preserve">Chen, S., Meng, Y., Lin, S., &amp; Xi, J. (2022). Remote Sensing Of The Seasonal And Interannual Variability Of Surface Chlorophyll-A Concentration In The Northwest Pacific Over The Past 23 Years (1997–2020). Remote Sensing, 14(21), 5611. Https://Doi.Org/10.3390/Rs14215611 </w:t>
      </w:r>
    </w:p>
    <w:p w14:paraId="1972CE56" w14:textId="6E36A262" w:rsidR="004C0C75" w:rsidRPr="00CE1657" w:rsidRDefault="005310D1" w:rsidP="005310D1">
      <w:pPr>
        <w:pStyle w:val="NormalWeb"/>
        <w:ind w:left="567" w:hanging="720"/>
        <w:rPr>
          <w:color w:val="000000" w:themeColor="text1"/>
          <w:shd w:val="clear" w:color="auto" w:fill="FFFFFF"/>
        </w:rPr>
      </w:pPr>
      <w:r w:rsidRPr="00CE1657">
        <w:rPr>
          <w:color w:val="000000" w:themeColor="text1"/>
          <w:shd w:val="clear" w:color="auto" w:fill="FFFFFF"/>
        </w:rPr>
        <w:t>Clarke Gl, Ewing Gc, Lorenzen Cj. Spectra Of Backscattered Light From The Sea Obtained From Aircraft As A Measure Of Chlorophyll Concentration. Science. 1970 Feb 20;167(3921):1119-21. Doi: 10.1126/Science.167.3921.1119. Pmid: 17829405.</w:t>
      </w:r>
    </w:p>
    <w:p w14:paraId="6F93D9DF" w14:textId="18D71C5B" w:rsidR="00B05378" w:rsidRPr="00CE1657" w:rsidRDefault="005310D1" w:rsidP="005310D1">
      <w:pPr>
        <w:pStyle w:val="NormalWeb"/>
        <w:ind w:left="567" w:hanging="720"/>
        <w:rPr>
          <w:color w:val="000000" w:themeColor="text1"/>
        </w:rPr>
      </w:pPr>
      <w:r w:rsidRPr="00CE1657">
        <w:rPr>
          <w:color w:val="000000" w:themeColor="text1"/>
        </w:rPr>
        <w:t xml:space="preserve">Delgado, A., Loisel, H., Jamet, C., Vantrepotte, V., Perillo, G., &amp; Piccolo, M. (2015). Seasonal And Inter-Annual Analysis Of Chlorophyll-A And Inherent Optical Properties From Satellite Observations In The Inner And Mid-Shelves Of The South Of Buenos Aires Province (Argentina). Remote Sensing, 7(9), 11821–11847. </w:t>
      </w:r>
      <w:hyperlink r:id="rId26" w:history="1">
        <w:r w:rsidRPr="00CE1657">
          <w:rPr>
            <w:rStyle w:val="Hyperlink"/>
            <w:color w:val="000000" w:themeColor="text1"/>
          </w:rPr>
          <w:t>Https://Doi.Org/10.3390/Rs70911821</w:t>
        </w:r>
      </w:hyperlink>
      <w:r w:rsidRPr="00CE1657">
        <w:rPr>
          <w:color w:val="000000" w:themeColor="text1"/>
        </w:rPr>
        <w:t xml:space="preserve"> </w:t>
      </w:r>
    </w:p>
    <w:p w14:paraId="18DFD0EC" w14:textId="7094C7AF" w:rsidR="004B42D6" w:rsidRPr="00CE1657" w:rsidRDefault="005310D1" w:rsidP="005310D1">
      <w:pPr>
        <w:pStyle w:val="NormalWeb"/>
        <w:ind w:left="567" w:hanging="720"/>
        <w:rPr>
          <w:color w:val="000000" w:themeColor="text1"/>
        </w:rPr>
      </w:pPr>
      <w:r w:rsidRPr="00CE1657">
        <w:rPr>
          <w:color w:val="000000" w:themeColor="text1"/>
        </w:rPr>
        <w:t xml:space="preserve">Deng, L., Zhou, W., Cao, W., Wang, G., Zheng, W., Xu, Z., Li, C., Yang, Y., Xu, W., Zeng, K., &amp; Hu, S. (2020). Evaluating Semi-Analytical Algorithms For Estimating Inherent Optical Properties In The South China Sea. Optics Express, 28(9), 13155. Https://Doi.Org/10.1364/Oe.390859 </w:t>
      </w:r>
    </w:p>
    <w:p w14:paraId="3CC43C09" w14:textId="6D2C5C52" w:rsidR="00D90AF4" w:rsidRPr="00CE1657" w:rsidRDefault="005310D1" w:rsidP="005310D1">
      <w:pPr>
        <w:pStyle w:val="NormalWeb"/>
        <w:ind w:left="567" w:hanging="720"/>
        <w:rPr>
          <w:color w:val="000000" w:themeColor="text1"/>
        </w:rPr>
      </w:pPr>
      <w:r w:rsidRPr="00CE1657">
        <w:rPr>
          <w:color w:val="000000" w:themeColor="text1"/>
        </w:rPr>
        <w:t xml:space="preserve">Dierssen, H. M. (2010). Perspectives On Empirical Approaches For Ocean Color Remote Sensing Of Chlorophyll In A Changing Climate. Proceedings Of The National Academy Of Sciences, 107(40), 17073–17078. Https://Doi.Org/10.1073/Pnas.0913800107 </w:t>
      </w:r>
    </w:p>
    <w:p w14:paraId="59AFED0A" w14:textId="597049E5" w:rsidR="00140FA5" w:rsidRPr="00CE1657" w:rsidRDefault="005310D1" w:rsidP="005310D1">
      <w:pPr>
        <w:pStyle w:val="NormalWeb"/>
        <w:ind w:left="567" w:hanging="720"/>
        <w:rPr>
          <w:color w:val="000000" w:themeColor="text1"/>
        </w:rPr>
      </w:pPr>
      <w:r w:rsidRPr="00CE1657">
        <w:rPr>
          <w:color w:val="000000" w:themeColor="text1"/>
        </w:rPr>
        <w:lastRenderedPageBreak/>
        <w:t xml:space="preserve">Dierssen, H. M., &amp; Randolph, K. (2012). Remote Sensing Of Ocean Color. Encyclopedia Of Sustainability Science And Technology, 8952–8975. Https://Doi.Org/10.1007/Springerreference_310809 </w:t>
      </w:r>
    </w:p>
    <w:p w14:paraId="12E5BFE4" w14:textId="1C1F81C8" w:rsidR="00506D6E" w:rsidRPr="00CE1657" w:rsidRDefault="005310D1" w:rsidP="005310D1">
      <w:pPr>
        <w:pStyle w:val="NormalWeb"/>
        <w:ind w:left="567" w:hanging="720"/>
        <w:rPr>
          <w:color w:val="000000" w:themeColor="text1"/>
        </w:rPr>
      </w:pPr>
      <w:r w:rsidRPr="00CE1657">
        <w:rPr>
          <w:color w:val="000000" w:themeColor="text1"/>
        </w:rPr>
        <w:t xml:space="preserve">Doerffer, R., &amp; Schiller, H. (2007). The Meris Case 2 Water Algorithm. International Journal Of Remote Sensing, 28(3–4), 517–535. </w:t>
      </w:r>
      <w:hyperlink r:id="rId27" w:history="1">
        <w:r w:rsidRPr="00CE1657">
          <w:rPr>
            <w:rStyle w:val="Hyperlink"/>
            <w:color w:val="000000" w:themeColor="text1"/>
          </w:rPr>
          <w:t>Https://Doi.Org/10.1080/01431160600821127</w:t>
        </w:r>
      </w:hyperlink>
      <w:r w:rsidRPr="00CE1657">
        <w:rPr>
          <w:color w:val="000000" w:themeColor="text1"/>
        </w:rPr>
        <w:t xml:space="preserve"> </w:t>
      </w:r>
    </w:p>
    <w:p w14:paraId="10A6AD47" w14:textId="49D9615E" w:rsidR="00B05378" w:rsidRPr="00CE1657" w:rsidRDefault="005310D1" w:rsidP="005310D1">
      <w:pPr>
        <w:pStyle w:val="NormalWeb"/>
        <w:ind w:left="567" w:hanging="720"/>
        <w:rPr>
          <w:color w:val="000000" w:themeColor="text1"/>
        </w:rPr>
      </w:pPr>
      <w:r w:rsidRPr="00CE1657">
        <w:rPr>
          <w:color w:val="000000" w:themeColor="text1"/>
        </w:rPr>
        <w:t xml:space="preserve">Doody, J. P. (2013). Sand Dune Conservation, Management And Restoration. Coastal Research Library. Https://Doi.Org/10.1007/978-94-007-4731-9 </w:t>
      </w:r>
    </w:p>
    <w:p w14:paraId="737B96E5" w14:textId="41D4B4E7" w:rsidR="00BE2B87" w:rsidRPr="00CE1657" w:rsidRDefault="005310D1" w:rsidP="005310D1">
      <w:pPr>
        <w:pStyle w:val="NormalWeb"/>
        <w:ind w:left="567" w:hanging="720"/>
        <w:rPr>
          <w:color w:val="000000" w:themeColor="text1"/>
        </w:rPr>
      </w:pPr>
      <w:r w:rsidRPr="00CE1657">
        <w:rPr>
          <w:color w:val="000000" w:themeColor="text1"/>
        </w:rPr>
        <w:t xml:space="preserve">Dowell, M. (2012). Ocean Colour Algorithms. Ioccg Training. </w:t>
      </w:r>
    </w:p>
    <w:p w14:paraId="5E9969A7" w14:textId="5B580DA3" w:rsidR="00B05378" w:rsidRPr="00CE1657" w:rsidRDefault="005310D1" w:rsidP="005310D1">
      <w:pPr>
        <w:pStyle w:val="NormalWeb"/>
        <w:ind w:left="567" w:hanging="720"/>
        <w:rPr>
          <w:color w:val="000000" w:themeColor="text1"/>
        </w:rPr>
      </w:pPr>
      <w:r w:rsidRPr="00CE1657">
        <w:rPr>
          <w:color w:val="000000" w:themeColor="text1"/>
        </w:rPr>
        <w:t xml:space="preserve">Doxaran, D., Froidefond, J.-M., Castaing, P., &amp; Babin, M. (2009). Dynamics Of The Turbidity Maximum Zone In A Macrotidal Estuary (The Gironde, France): Observations From Field And Modis Satellite Data. Estuarine, Coastal And Shelf Science, 81(3), 321–332. Https://Doi.Org/10.1016/J.Ecss.2008.11.013 </w:t>
      </w:r>
    </w:p>
    <w:p w14:paraId="6BC47592" w14:textId="4CB1174E" w:rsidR="00243FA8" w:rsidRPr="00CE1657" w:rsidRDefault="005310D1" w:rsidP="005310D1">
      <w:pPr>
        <w:pStyle w:val="NormalWeb"/>
        <w:ind w:left="567" w:hanging="720"/>
        <w:rPr>
          <w:color w:val="000000" w:themeColor="text1"/>
        </w:rPr>
      </w:pPr>
      <w:r w:rsidRPr="00CE1657">
        <w:rPr>
          <w:color w:val="000000" w:themeColor="text1"/>
        </w:rPr>
        <w:t xml:space="preserve">Fan, Y., Li, W., Chen, N., Ahn, J.-H., Park, Y.-J., Kratzer, S., Schroeder, T., Ishizaka, J., Chang, R., &amp; Stamnes, K. (2021). Oc-Smart: A Machine Learning Based Data Analysis Platform For Satellite Ocean Color Sensors. Remote Sensing Of Environment, 253, 112236. Https://Doi.Org/10.1016/J.Rse.2020.112236 </w:t>
      </w:r>
    </w:p>
    <w:p w14:paraId="71C6FEAD" w14:textId="13C0AF76" w:rsidR="00C1412F" w:rsidRPr="00CE1657" w:rsidRDefault="005310D1" w:rsidP="005310D1">
      <w:pPr>
        <w:pStyle w:val="NormalWeb"/>
        <w:ind w:left="567" w:hanging="720"/>
        <w:rPr>
          <w:color w:val="000000" w:themeColor="text1"/>
        </w:rPr>
      </w:pPr>
      <w:r w:rsidRPr="00CE1657">
        <w:rPr>
          <w:color w:val="000000" w:themeColor="text1"/>
        </w:rPr>
        <w:t xml:space="preserve">Field, C. B., Behrenfeld, M. J., Randerson, J. T., &amp; Falkowski, P. (1998). Primary Production Of The Biosphere: Integrating Terrestrial And Oceanic Components. Science, 281(5374), 237–240. Https://Doi.Org/10.1126/Science.281.5374.237 </w:t>
      </w:r>
    </w:p>
    <w:p w14:paraId="37DE921A" w14:textId="256D560C" w:rsidR="007F1A9B" w:rsidRPr="00CE1657" w:rsidRDefault="005310D1" w:rsidP="005310D1">
      <w:pPr>
        <w:pStyle w:val="NormalWeb"/>
        <w:ind w:left="567" w:hanging="720"/>
        <w:rPr>
          <w:color w:val="000000" w:themeColor="text1"/>
        </w:rPr>
      </w:pPr>
      <w:r w:rsidRPr="00CE1657">
        <w:rPr>
          <w:color w:val="000000" w:themeColor="text1"/>
        </w:rPr>
        <w:t xml:space="preserve">Fonseca, M. S., &amp; Cahalan, J. A. (1992). A Preliminary Evaluation Of Wave Attenuation By Four Species Of Seagrass. Estuarine, Coastal And Shelf Science, 35(6), 565–576. </w:t>
      </w:r>
      <w:hyperlink r:id="rId28" w:history="1">
        <w:r w:rsidRPr="00CE1657">
          <w:rPr>
            <w:rStyle w:val="Hyperlink"/>
            <w:color w:val="000000" w:themeColor="text1"/>
          </w:rPr>
          <w:t>Https://Doi.Org/10.1016/S0272-7714(05)80039-3</w:t>
        </w:r>
      </w:hyperlink>
      <w:r w:rsidRPr="00CE1657">
        <w:rPr>
          <w:color w:val="000000" w:themeColor="text1"/>
        </w:rPr>
        <w:t xml:space="preserve"> </w:t>
      </w:r>
    </w:p>
    <w:p w14:paraId="0F8F6637" w14:textId="6BF5FC33" w:rsidR="00F44974" w:rsidRPr="00CE1657" w:rsidRDefault="005310D1" w:rsidP="005310D1">
      <w:pPr>
        <w:pStyle w:val="NormalWeb"/>
        <w:ind w:left="567" w:hanging="720"/>
        <w:rPr>
          <w:color w:val="000000" w:themeColor="text1"/>
        </w:rPr>
      </w:pPr>
      <w:r w:rsidRPr="00CE1657">
        <w:rPr>
          <w:color w:val="000000" w:themeColor="text1"/>
        </w:rPr>
        <w:t xml:space="preserve">Franz, B. (2014, May). Nasa Ocean Biology Processing Group Update (Modis, Viirs, Meris, Hico, Goci, Sgli, Olci, Landsat-8, Multi-Mission Processing). Nasa Ocean Color Research Team. Washington D.C. </w:t>
      </w:r>
    </w:p>
    <w:p w14:paraId="3BD3CE38" w14:textId="1D74D636" w:rsidR="00C33A74" w:rsidRPr="00CE1657" w:rsidRDefault="005310D1" w:rsidP="005310D1">
      <w:pPr>
        <w:pStyle w:val="NormalWeb"/>
        <w:ind w:left="567" w:hanging="720"/>
        <w:rPr>
          <w:color w:val="000000" w:themeColor="text1"/>
        </w:rPr>
      </w:pPr>
      <w:r w:rsidRPr="00CE1657">
        <w:rPr>
          <w:color w:val="000000" w:themeColor="text1"/>
        </w:rPr>
        <w:t xml:space="preserve">Franz, B. A. (2008). Moderate Resolution Imaging Spectroradiometer On Terra: Limitations For Ocean Color Applications. Journal Of Applied Remote Sensing, 2(1), 023525. Https://Doi.Org/10.1117/1.2957964 </w:t>
      </w:r>
    </w:p>
    <w:p w14:paraId="24C37742" w14:textId="004168AB" w:rsidR="00E50649" w:rsidRPr="00CE1657" w:rsidRDefault="005310D1" w:rsidP="005310D1">
      <w:pPr>
        <w:pStyle w:val="NormalWeb"/>
        <w:ind w:left="567" w:hanging="720"/>
        <w:rPr>
          <w:color w:val="000000" w:themeColor="text1"/>
        </w:rPr>
      </w:pPr>
      <w:r w:rsidRPr="00CE1657">
        <w:rPr>
          <w:color w:val="000000" w:themeColor="text1"/>
        </w:rPr>
        <w:t xml:space="preserve">Franz, B. A., Bailey, S. W., Kuring, N., &amp; Werdell, P. J. (2015). Ocean Color Measurements With The Operational Land Imager On Landsat-8: Implementation And Evaluation In Seadas. Journal Of Applied Remote Sensing, 9(1), 096070. Https://Doi.Org/10.1117/1.Jrs.9.096070 </w:t>
      </w:r>
    </w:p>
    <w:p w14:paraId="5AFFA15A" w14:textId="3F56394E" w:rsidR="008A4BAD" w:rsidRPr="00CE1657" w:rsidRDefault="005310D1" w:rsidP="005310D1">
      <w:pPr>
        <w:pStyle w:val="NormalWeb"/>
        <w:ind w:left="567" w:hanging="720"/>
        <w:rPr>
          <w:color w:val="000000" w:themeColor="text1"/>
        </w:rPr>
      </w:pPr>
      <w:r w:rsidRPr="00CE1657">
        <w:rPr>
          <w:color w:val="000000" w:themeColor="text1"/>
        </w:rPr>
        <w:t>Franz, Bryan &amp; Bailey, Sean &amp; Meister, Gerhard &amp; Werdell, Jeremy. (2012). Quality And Consistency Of The Nasa Ocean Color Data Record. 10.13140/2.1.2960.4169.</w:t>
      </w:r>
    </w:p>
    <w:p w14:paraId="3741A3A6" w14:textId="78781B2C" w:rsidR="004D4326" w:rsidRPr="00CE1657" w:rsidRDefault="005310D1" w:rsidP="005310D1">
      <w:pPr>
        <w:pStyle w:val="NormalWeb"/>
        <w:ind w:left="567" w:hanging="720"/>
        <w:rPr>
          <w:color w:val="000000" w:themeColor="text1"/>
        </w:rPr>
      </w:pPr>
      <w:r w:rsidRPr="00CE1657">
        <w:rPr>
          <w:color w:val="000000" w:themeColor="text1"/>
        </w:rPr>
        <w:lastRenderedPageBreak/>
        <w:t xml:space="preserve">Ghermandi, A., Nunes, P. A. L. D., Portela, R., Rao, N., &amp; Teelucksingh, S. S. (2011). Recreational, Cultural, And Aesthetic Services From Estuarine And Coastal Ecosystems. Treatise On Estuarine And Coastal Science, 217–237. </w:t>
      </w:r>
      <w:hyperlink r:id="rId29" w:history="1">
        <w:r w:rsidRPr="00CE1657">
          <w:rPr>
            <w:rStyle w:val="Hyperlink"/>
            <w:color w:val="000000" w:themeColor="text1"/>
          </w:rPr>
          <w:t>Https://Doi.Org/10.1016/B978-0-12-374711-2.01212-2</w:t>
        </w:r>
      </w:hyperlink>
      <w:r w:rsidRPr="00CE1657">
        <w:rPr>
          <w:color w:val="000000" w:themeColor="text1"/>
        </w:rPr>
        <w:t xml:space="preserve"> </w:t>
      </w:r>
    </w:p>
    <w:p w14:paraId="114910CB" w14:textId="2D27B533" w:rsidR="00AA069C" w:rsidRPr="00CE1657" w:rsidRDefault="005310D1" w:rsidP="005310D1">
      <w:pPr>
        <w:pStyle w:val="NormalWeb"/>
        <w:ind w:left="567" w:hanging="720"/>
        <w:rPr>
          <w:color w:val="000000" w:themeColor="text1"/>
        </w:rPr>
      </w:pPr>
      <w:r w:rsidRPr="00CE1657">
        <w:rPr>
          <w:color w:val="000000" w:themeColor="text1"/>
        </w:rPr>
        <w:t xml:space="preserve">Gordon, H. R. (1997). Atmospheric Correction Of Ocean Color Imagery In The Earth Observing System Era. Journal Of Geophysical Research: Atmospheres, 102(D14), 17081–17106. Https://Doi.Org/10.1029/96jd02443 </w:t>
      </w:r>
    </w:p>
    <w:p w14:paraId="71A32290" w14:textId="2A1365C5" w:rsidR="00F00A75" w:rsidRPr="00CE1657" w:rsidRDefault="005310D1" w:rsidP="005310D1">
      <w:pPr>
        <w:pStyle w:val="NormalWeb"/>
        <w:ind w:left="567" w:hanging="720"/>
        <w:rPr>
          <w:color w:val="000000" w:themeColor="text1"/>
        </w:rPr>
      </w:pPr>
      <w:r w:rsidRPr="00CE1657">
        <w:rPr>
          <w:color w:val="000000" w:themeColor="text1"/>
        </w:rPr>
        <w:t xml:space="preserve">Gordon, H. R., &amp; Wang, M. (1994). Retrieval Of Water-Leaving Radiance And Aerosol Optical Thickness Over The Oceans With </w:t>
      </w:r>
      <w:r w:rsidR="003A7DE5">
        <w:rPr>
          <w:color w:val="000000" w:themeColor="text1"/>
        </w:rPr>
        <w:t>SeaWiFS</w:t>
      </w:r>
      <w:r w:rsidRPr="00CE1657">
        <w:rPr>
          <w:color w:val="000000" w:themeColor="text1"/>
        </w:rPr>
        <w:t xml:space="preserve">: A Preliminary Algorithm. Applied Optics, 33(3), 443. Https://Doi.Org/10.1364/Ao.33.000443 </w:t>
      </w:r>
    </w:p>
    <w:p w14:paraId="52D636E5" w14:textId="3E2D0ED7" w:rsidR="004B42D6" w:rsidRPr="00CE1657" w:rsidRDefault="005310D1" w:rsidP="005310D1">
      <w:pPr>
        <w:pStyle w:val="NormalWeb"/>
        <w:ind w:left="567" w:hanging="720"/>
        <w:rPr>
          <w:color w:val="000000" w:themeColor="text1"/>
        </w:rPr>
      </w:pPr>
      <w:r w:rsidRPr="00CE1657">
        <w:rPr>
          <w:color w:val="000000" w:themeColor="text1"/>
        </w:rPr>
        <w:t xml:space="preserve">Gordon, H. R., Brown, O. B., Evans, R. H., Brown, J. W., Smith, R. C., Baker, K. S., &amp; Clark, D. K. (1988). A Semianalytic Radiance Model Of Ocean Color. Journal Of Geophysical Research: Atmospheres, 93(D9), 10909–10924. Https://Doi.Org/10.1029/Jd093id09p10909 </w:t>
      </w:r>
    </w:p>
    <w:p w14:paraId="161E070F" w14:textId="6900AD3E" w:rsidR="0035005A" w:rsidRPr="00CE1657" w:rsidRDefault="005310D1" w:rsidP="005310D1">
      <w:pPr>
        <w:pStyle w:val="NormalWeb"/>
        <w:ind w:left="567" w:hanging="720"/>
        <w:rPr>
          <w:color w:val="000000" w:themeColor="text1"/>
        </w:rPr>
      </w:pPr>
      <w:r w:rsidRPr="00CE1657">
        <w:rPr>
          <w:color w:val="000000" w:themeColor="text1"/>
        </w:rPr>
        <w:t xml:space="preserve">Gordon, H. R., Clark, D. K., Brown, J. W., Brown, O. B., Evans, R. H., &amp; Broenkow, W. W. (1983). Phytoplankton Pigment Concentrations In The Middle Atlantic Bight: Comparison Of Ship Determinations And Czcs Estimates. Applied Optics, 22(1), 20. </w:t>
      </w:r>
      <w:hyperlink r:id="rId30" w:history="1">
        <w:r w:rsidRPr="00CE1657">
          <w:rPr>
            <w:rStyle w:val="Hyperlink"/>
            <w:color w:val="000000" w:themeColor="text1"/>
          </w:rPr>
          <w:t>Https://Doi.Org/10.1364/Ao.22.000020</w:t>
        </w:r>
      </w:hyperlink>
      <w:r w:rsidRPr="00CE1657">
        <w:rPr>
          <w:color w:val="000000" w:themeColor="text1"/>
        </w:rPr>
        <w:t xml:space="preserve"> </w:t>
      </w:r>
    </w:p>
    <w:p w14:paraId="1A10D7B1" w14:textId="29A682C8" w:rsidR="00B05378" w:rsidRPr="00CE1657" w:rsidRDefault="005310D1" w:rsidP="005310D1">
      <w:pPr>
        <w:pStyle w:val="NormalWeb"/>
        <w:ind w:left="567" w:hanging="720"/>
        <w:rPr>
          <w:color w:val="000000" w:themeColor="text1"/>
        </w:rPr>
      </w:pPr>
      <w:r w:rsidRPr="00CE1657">
        <w:rPr>
          <w:color w:val="000000" w:themeColor="text1"/>
        </w:rPr>
        <w:t xml:space="preserve">Häder, D.-P., &amp; Gao, K. (2015). Interactions Of Anthropogenic Stress Factors On Marine Phytoplankton. Frontiers In Environmental Science, 3. Https://Doi.Org/10.3389/Fenvs.2015.00014 </w:t>
      </w:r>
    </w:p>
    <w:p w14:paraId="5B07982C" w14:textId="43538364" w:rsidR="00B136F5" w:rsidRPr="00CE1657" w:rsidRDefault="005310D1" w:rsidP="005310D1">
      <w:pPr>
        <w:pStyle w:val="NormalWeb"/>
        <w:ind w:left="567" w:hanging="720"/>
        <w:rPr>
          <w:color w:val="000000" w:themeColor="text1"/>
        </w:rPr>
      </w:pPr>
      <w:r w:rsidRPr="00CE1657">
        <w:rPr>
          <w:color w:val="000000" w:themeColor="text1"/>
        </w:rPr>
        <w:t xml:space="preserve">Han, L., &amp; Jordan, K. J. (2005). Estimating And Mapping Chlorophyll‐A Concentration In Pensacola Bay, Florida Using Landsat Etm+ Data. International Journal Of Remote Sensing, 26(23), 5245–5254. Https://Doi.Org/10.1080/01431160500219182 </w:t>
      </w:r>
    </w:p>
    <w:p w14:paraId="194D8D1F" w14:textId="13EF4C59" w:rsidR="004A4F7C" w:rsidRPr="00CE1657" w:rsidRDefault="005310D1" w:rsidP="005310D1">
      <w:pPr>
        <w:pStyle w:val="NormalWeb"/>
        <w:ind w:left="567" w:hanging="720"/>
        <w:rPr>
          <w:color w:val="000000" w:themeColor="text1"/>
        </w:rPr>
      </w:pPr>
      <w:r w:rsidRPr="00CE1657">
        <w:rPr>
          <w:color w:val="000000" w:themeColor="text1"/>
        </w:rPr>
        <w:t xml:space="preserve">He, Q., &amp; Silliman, B. R. (2019). Climate Change, Human Impacts, And Coastal Ecosystems In The Anthropocene. Current Biology, 29(19). Https://Doi.Org/10.1016/J.Cub.2019.08.042 </w:t>
      </w:r>
    </w:p>
    <w:p w14:paraId="3741DFC7" w14:textId="38B58FA8" w:rsidR="00B05378" w:rsidRPr="00CE1657" w:rsidRDefault="005310D1" w:rsidP="005310D1">
      <w:pPr>
        <w:pStyle w:val="NormalWeb"/>
        <w:ind w:left="567" w:hanging="720"/>
        <w:rPr>
          <w:color w:val="000000" w:themeColor="text1"/>
        </w:rPr>
      </w:pPr>
      <w:r w:rsidRPr="00CE1657">
        <w:rPr>
          <w:color w:val="000000" w:themeColor="text1"/>
        </w:rPr>
        <w:t xml:space="preserve">Hedges, J. I. (1992). Global Biogeochemical Cycles: Progress And Problems. Marine Chemistry, 39(1–3), 67–93. Https://Doi.Org/10.1016/0304-4203(92)90096-S </w:t>
      </w:r>
    </w:p>
    <w:p w14:paraId="2883D792" w14:textId="2B1B6756" w:rsidR="00B05378" w:rsidRPr="00CE1657" w:rsidRDefault="005310D1" w:rsidP="005310D1">
      <w:pPr>
        <w:pStyle w:val="NormalWeb"/>
        <w:ind w:left="567" w:hanging="720"/>
        <w:rPr>
          <w:color w:val="000000" w:themeColor="text1"/>
        </w:rPr>
      </w:pPr>
      <w:r w:rsidRPr="00CE1657">
        <w:rPr>
          <w:color w:val="000000" w:themeColor="text1"/>
        </w:rPr>
        <w:t xml:space="preserve">Hedges, J.I., Keil, R. G., &amp; Benner, R. (1997). What Happens To Terrestrial Organic Matter In The Ocean? Organic Geochemistry, 27(5–6), 195–212. Https://Doi.Org/10.1016/S0146-6380(97)00066-1 </w:t>
      </w:r>
    </w:p>
    <w:p w14:paraId="6B0D8A31" w14:textId="32C70F05" w:rsidR="00DF462A" w:rsidRPr="00CE1657" w:rsidRDefault="005310D1" w:rsidP="005310D1">
      <w:pPr>
        <w:pStyle w:val="NormalWeb"/>
        <w:ind w:left="567" w:hanging="720"/>
        <w:rPr>
          <w:color w:val="000000" w:themeColor="text1"/>
        </w:rPr>
      </w:pPr>
      <w:r w:rsidRPr="00CE1657">
        <w:rPr>
          <w:color w:val="000000" w:themeColor="text1"/>
        </w:rPr>
        <w:t xml:space="preserve">Hedley, J., Roelfsema, C., Chollett, I., Harborne, A., Heron, S., Weeks, S., Skirving, W., Strong, A., Eakin, C., Christensen, T., Ticzon, V., Bejarano, S., &amp; Mumby, P. (2016). Remote Sensing Of Coral Reefs For Monitoring And Management: A Review. Remote Sensing, 8(2), 118. Https://Doi.Org/10.3390/Rs8020118 </w:t>
      </w:r>
    </w:p>
    <w:p w14:paraId="5AB2BE9D" w14:textId="65087AA6" w:rsidR="009638CB" w:rsidRPr="00CE1657" w:rsidRDefault="005310D1" w:rsidP="005310D1">
      <w:pPr>
        <w:pStyle w:val="NormalWeb"/>
        <w:ind w:left="567" w:hanging="720"/>
        <w:rPr>
          <w:color w:val="000000" w:themeColor="text1"/>
        </w:rPr>
      </w:pPr>
      <w:r w:rsidRPr="00CE1657">
        <w:rPr>
          <w:color w:val="000000" w:themeColor="text1"/>
        </w:rPr>
        <w:lastRenderedPageBreak/>
        <w:t xml:space="preserve">Hemminga, M. A., &amp; Nieuwenhuize, J. (1990). Seagrass Wrack-Induced Dune Formation On A Tropical Coast (Banc D’arguin, Mauritania). Estuarine, Coastal And Shelf Science, 31(4), 499–502. </w:t>
      </w:r>
      <w:hyperlink r:id="rId31" w:history="1">
        <w:r w:rsidRPr="00CE1657">
          <w:rPr>
            <w:rStyle w:val="Hyperlink"/>
            <w:color w:val="000000" w:themeColor="text1"/>
          </w:rPr>
          <w:t>Https://Doi.Org/10.1016/0272-7714(90)90040-X</w:t>
        </w:r>
      </w:hyperlink>
      <w:r w:rsidRPr="00CE1657">
        <w:rPr>
          <w:color w:val="000000" w:themeColor="text1"/>
        </w:rPr>
        <w:t xml:space="preserve"> </w:t>
      </w:r>
    </w:p>
    <w:p w14:paraId="3F431DA4" w14:textId="4533EDCA" w:rsidR="00734C7F" w:rsidRPr="00CE1657" w:rsidRDefault="005310D1" w:rsidP="005310D1">
      <w:pPr>
        <w:pStyle w:val="NormalWeb"/>
        <w:ind w:left="567" w:hanging="720"/>
        <w:rPr>
          <w:color w:val="000000" w:themeColor="text1"/>
        </w:rPr>
      </w:pPr>
      <w:r w:rsidRPr="00CE1657">
        <w:rPr>
          <w:color w:val="000000" w:themeColor="text1"/>
        </w:rPr>
        <w:t>Hill, V., &amp; Cota, G. (2005). Spatial Patterns Of Primary Production On The Shelf, Slope</w:t>
      </w:r>
      <w:r w:rsidR="003A7DE5">
        <w:rPr>
          <w:color w:val="000000" w:themeColor="text1"/>
        </w:rPr>
        <w:t>,</w:t>
      </w:r>
      <w:r w:rsidRPr="00CE1657">
        <w:rPr>
          <w:color w:val="000000" w:themeColor="text1"/>
        </w:rPr>
        <w:t xml:space="preserve"> And Basin Of The Western Arctic In 2002. Deep Sea Research Part Ii: Topical Studies In Oceanography, 52(24–26), 3344–3354. Https://Doi.Org/10.1016/J.Dsr2.2005.10.001 </w:t>
      </w:r>
    </w:p>
    <w:p w14:paraId="40C89463" w14:textId="5E571D0B" w:rsidR="00FF47BF" w:rsidRPr="00CE1657" w:rsidRDefault="005310D1" w:rsidP="005310D1">
      <w:pPr>
        <w:pStyle w:val="NormalWeb"/>
        <w:ind w:left="567" w:hanging="720"/>
        <w:rPr>
          <w:color w:val="000000" w:themeColor="text1"/>
        </w:rPr>
      </w:pPr>
      <w:r w:rsidRPr="00CE1657">
        <w:rPr>
          <w:color w:val="000000" w:themeColor="text1"/>
        </w:rPr>
        <w:t xml:space="preserve">Hoegh-Guldberg, O. Et Al. 2015. Reviving The Ocean Economy: The Case For Action - 2015. </w:t>
      </w:r>
      <w:r w:rsidR="003A7DE5">
        <w:rPr>
          <w:color w:val="000000" w:themeColor="text1"/>
        </w:rPr>
        <w:t>WWF</w:t>
      </w:r>
      <w:r w:rsidRPr="00CE1657">
        <w:rPr>
          <w:color w:val="000000" w:themeColor="text1"/>
        </w:rPr>
        <w:t xml:space="preserve"> International, Gland, Switzerland., Geneva, 60 Pp.</w:t>
      </w:r>
    </w:p>
    <w:p w14:paraId="6B7355A3" w14:textId="32E0DC34" w:rsidR="0037003E" w:rsidRPr="00CE1657" w:rsidRDefault="005310D1" w:rsidP="005310D1">
      <w:pPr>
        <w:pStyle w:val="NormalWeb"/>
        <w:ind w:left="567" w:hanging="720"/>
        <w:rPr>
          <w:color w:val="000000" w:themeColor="text1"/>
        </w:rPr>
      </w:pPr>
      <w:r w:rsidRPr="00CE1657">
        <w:rPr>
          <w:color w:val="000000" w:themeColor="text1"/>
        </w:rPr>
        <w:t xml:space="preserve">Hoegh-Guldberg, O., Poloczanska, E. S., Skirving, W., &amp; Dove, S. (2017). Coral Reef Ecosystems Under Climate Change And Ocean Acidification. Frontiers In Marine Science, 4. </w:t>
      </w:r>
      <w:hyperlink r:id="rId32" w:history="1">
        <w:r w:rsidRPr="00CE1657">
          <w:rPr>
            <w:rStyle w:val="Hyperlink"/>
            <w:color w:val="000000" w:themeColor="text1"/>
          </w:rPr>
          <w:t>Https://Doi.Org/10.3389/Fmars.2017.00158</w:t>
        </w:r>
      </w:hyperlink>
      <w:r w:rsidRPr="00CE1657">
        <w:rPr>
          <w:color w:val="000000" w:themeColor="text1"/>
        </w:rPr>
        <w:t xml:space="preserve"> </w:t>
      </w:r>
    </w:p>
    <w:p w14:paraId="63348F16" w14:textId="41CF9F57" w:rsidR="00B05378" w:rsidRPr="00CE1657" w:rsidRDefault="005310D1" w:rsidP="005310D1">
      <w:pPr>
        <w:pStyle w:val="NormalWeb"/>
        <w:ind w:left="567" w:hanging="720"/>
        <w:rPr>
          <w:color w:val="000000" w:themeColor="text1"/>
        </w:rPr>
      </w:pPr>
      <w:r w:rsidRPr="00CE1657">
        <w:rPr>
          <w:color w:val="000000" w:themeColor="text1"/>
        </w:rPr>
        <w:t xml:space="preserve">Holmes, A., Feldman, G., Morrison, J., Patt, F., &amp; Lee, S. (2018). Hawkeye Ocean Color Instrument: Performance Summary. Cubesats And Nanosats For Remote Sensing Ii. Https://Doi.Org/10.1117/12.2320654 </w:t>
      </w:r>
    </w:p>
    <w:p w14:paraId="73D72272" w14:textId="63E1EC7C" w:rsidR="00C479C3" w:rsidRPr="00CE1657" w:rsidRDefault="005310D1" w:rsidP="005310D1">
      <w:pPr>
        <w:pStyle w:val="NormalWeb"/>
        <w:ind w:left="567" w:hanging="720"/>
        <w:rPr>
          <w:color w:val="000000" w:themeColor="text1"/>
        </w:rPr>
      </w:pPr>
      <w:r w:rsidRPr="00CE1657">
        <w:rPr>
          <w:color w:val="000000" w:themeColor="text1"/>
        </w:rPr>
        <w:t xml:space="preserve">Hu, C., Lee, Z., &amp; Franz, B. (2012). Chlorophyll A Algorithms For Oligotrophic Oceans: A Novel Approach Based On Three-Band Reflectance Difference. Journal Of Geophysical Research: Oceans, 117(C1). </w:t>
      </w:r>
      <w:hyperlink r:id="rId33" w:history="1">
        <w:r w:rsidRPr="00CE1657">
          <w:rPr>
            <w:rStyle w:val="Hyperlink"/>
            <w:color w:val="000000" w:themeColor="text1"/>
          </w:rPr>
          <w:t>Https://Doi.Org/10.1029/2011jc007395</w:t>
        </w:r>
      </w:hyperlink>
      <w:r w:rsidRPr="00CE1657">
        <w:rPr>
          <w:color w:val="000000" w:themeColor="text1"/>
        </w:rPr>
        <w:t xml:space="preserve"> </w:t>
      </w:r>
    </w:p>
    <w:p w14:paraId="6764EB12" w14:textId="2C04A593" w:rsidR="00B05378" w:rsidRPr="00CE1657" w:rsidRDefault="005310D1" w:rsidP="005310D1">
      <w:pPr>
        <w:pStyle w:val="NormalWeb"/>
        <w:ind w:left="567" w:hanging="720"/>
        <w:rPr>
          <w:color w:val="000000" w:themeColor="text1"/>
        </w:rPr>
      </w:pPr>
      <w:r w:rsidRPr="00CE1657">
        <w:rPr>
          <w:color w:val="000000" w:themeColor="text1"/>
          <w:shd w:val="clear" w:color="auto" w:fill="FFFFFF"/>
        </w:rPr>
        <w:t>Ioccg (2000) Remote Sensing Of Ocean Colour In Coastal, And Other Optically-Complex,Waters, (Ed. S. Sathyendranath). Dartmouth, Ns, Canada, International Ocean-Colour Coordinating Group (Ioccg), 140pp. (Reports Of The International Ocean-Colour Coordinating Group, No. 3) Doi: Http://Dx.Doi.Org/10.25607/Obp-95</w:t>
      </w:r>
    </w:p>
    <w:p w14:paraId="53E47ADC" w14:textId="7DBA34CE" w:rsidR="00C272B5" w:rsidRPr="00CE1657" w:rsidRDefault="005310D1" w:rsidP="005310D1">
      <w:pPr>
        <w:pStyle w:val="NormalWeb"/>
        <w:ind w:left="567" w:hanging="720"/>
        <w:rPr>
          <w:rStyle w:val="Hyperlink"/>
          <w:color w:val="000000" w:themeColor="text1"/>
        </w:rPr>
      </w:pPr>
      <w:r w:rsidRPr="00CE1657">
        <w:rPr>
          <w:color w:val="000000" w:themeColor="text1"/>
        </w:rPr>
        <w:t xml:space="preserve">Ioccg (2006) Remote Sensing Of Inherent Optical Properties: Fundamentals, Tests Of Algorithms, And Applications, (Ed. Z-P. Lee). Dartmouth, Ns, Canada, International Ocean-Colour Coordinating Group (Ioccg), 126pp. (Reports Of The International Ocean-Colour Coordinating Group, No. 5). Doi: </w:t>
      </w:r>
      <w:hyperlink r:id="rId34" w:history="1">
        <w:r w:rsidRPr="00CE1657">
          <w:rPr>
            <w:rStyle w:val="Hyperlink"/>
            <w:color w:val="000000" w:themeColor="text1"/>
          </w:rPr>
          <w:t>Http://Dx.Doi.Org/10.25607/Obp-96</w:t>
        </w:r>
      </w:hyperlink>
    </w:p>
    <w:p w14:paraId="6B927F14" w14:textId="75876CA4" w:rsidR="000F6B92" w:rsidRPr="00CE1657" w:rsidRDefault="005310D1" w:rsidP="005310D1">
      <w:pPr>
        <w:pStyle w:val="NormalWeb"/>
        <w:ind w:left="567" w:hanging="720"/>
        <w:rPr>
          <w:color w:val="000000" w:themeColor="text1"/>
        </w:rPr>
      </w:pPr>
      <w:r w:rsidRPr="00CE1657">
        <w:rPr>
          <w:color w:val="000000" w:themeColor="text1"/>
        </w:rPr>
        <w:t>Ioccg (2008). Why Ocean Colour? The Societal Benefits Of Ocean-Colour Technology. Platt, T., Hoepffner, N., Stuart, V. And Brown, C. (Eds.), Reports Of The International Ocean-Colour Coordinating Group, No. 7, Ioccg, Dartmouth, Canada</w:t>
      </w:r>
    </w:p>
    <w:p w14:paraId="458D1B5A" w14:textId="24994CB2" w:rsidR="005310D1" w:rsidRPr="00CE1657" w:rsidRDefault="005310D1" w:rsidP="005310D1">
      <w:pPr>
        <w:pStyle w:val="NormalWeb"/>
        <w:ind w:left="567" w:hanging="720"/>
        <w:rPr>
          <w:color w:val="000000" w:themeColor="text1"/>
          <w:shd w:val="clear" w:color="auto" w:fill="FFFFFF"/>
        </w:rPr>
      </w:pPr>
      <w:r w:rsidRPr="00CE1657">
        <w:rPr>
          <w:color w:val="000000" w:themeColor="text1"/>
          <w:shd w:val="clear" w:color="auto" w:fill="FFFFFF"/>
        </w:rPr>
        <w:t xml:space="preserve">Ioccg (2010) Atmospheric Correction For Remotely-Sensed Ocean-Colour Products.(Ed. Wang, M.). Dartmouth, Ns, Canada, International Ocean-Colour Coordinating Group (Ioccg), 78pp. (Reports Of The International Ocean-Colour Coordinating Group, No. 10). Doi: </w:t>
      </w:r>
      <w:hyperlink r:id="rId35" w:history="1">
        <w:r w:rsidRPr="00CE1657">
          <w:rPr>
            <w:rStyle w:val="Hyperlink"/>
            <w:color w:val="000000" w:themeColor="text1"/>
            <w:shd w:val="clear" w:color="auto" w:fill="FFFFFF"/>
          </w:rPr>
          <w:t>Http://Dx.Doi.Org/10.25607/Obp-101</w:t>
        </w:r>
      </w:hyperlink>
    </w:p>
    <w:p w14:paraId="6093C609" w14:textId="4C9C1EB1" w:rsidR="009E7235" w:rsidRPr="00CE1657" w:rsidRDefault="005310D1" w:rsidP="005310D1">
      <w:pPr>
        <w:pStyle w:val="NormalWeb"/>
        <w:ind w:left="567" w:hanging="720"/>
        <w:rPr>
          <w:color w:val="000000" w:themeColor="text1"/>
        </w:rPr>
      </w:pPr>
      <w:r w:rsidRPr="00CE1657">
        <w:rPr>
          <w:color w:val="000000" w:themeColor="text1"/>
        </w:rPr>
        <w:t xml:space="preserve">Jarrett, J.T., 1977. Sediment Budget Analysis, Wrightsville Beach To Kure Beach, North Carolina. Proc. Coastal Sediments ‘77. Asce, New York, Pp. 986-1005. </w:t>
      </w:r>
    </w:p>
    <w:p w14:paraId="3C14AA4A" w14:textId="30DC8ECD" w:rsidR="00086484" w:rsidRPr="00CE1657" w:rsidRDefault="005310D1" w:rsidP="005310D1">
      <w:pPr>
        <w:pStyle w:val="NormalWeb"/>
        <w:ind w:left="567" w:hanging="720"/>
        <w:rPr>
          <w:color w:val="000000" w:themeColor="text1"/>
        </w:rPr>
      </w:pPr>
      <w:r w:rsidRPr="00CE1657">
        <w:rPr>
          <w:color w:val="000000" w:themeColor="text1"/>
        </w:rPr>
        <w:lastRenderedPageBreak/>
        <w:t xml:space="preserve">Jeffrey, H., Gorter, H., Gow, A., Clark, C., Holmes, A., Herrin, C., Sasaki, L., &amp; Morrison, J. (2018). Seahawk: A Nanosatellite Mission For Sustained Ocean Observation. Proceedings Of The 13th Reinventing Space Conference, 83–93. </w:t>
      </w:r>
      <w:hyperlink r:id="rId36" w:history="1">
        <w:r w:rsidRPr="00CE1657">
          <w:rPr>
            <w:rStyle w:val="Hyperlink"/>
            <w:color w:val="000000" w:themeColor="text1"/>
          </w:rPr>
          <w:t>Https://Doi.Org/10.1007/978-3-319-32817-1_9</w:t>
        </w:r>
      </w:hyperlink>
      <w:r w:rsidRPr="00CE1657">
        <w:rPr>
          <w:color w:val="000000" w:themeColor="text1"/>
        </w:rPr>
        <w:t xml:space="preserve"> </w:t>
      </w:r>
    </w:p>
    <w:p w14:paraId="7A0C37D2" w14:textId="00280A0A" w:rsidR="001D08EA" w:rsidRPr="00CE1657" w:rsidRDefault="005310D1" w:rsidP="005310D1">
      <w:pPr>
        <w:pStyle w:val="NormalWeb"/>
        <w:ind w:left="567" w:hanging="720"/>
        <w:rPr>
          <w:color w:val="000000" w:themeColor="text1"/>
        </w:rPr>
      </w:pPr>
      <w:r w:rsidRPr="00CE1657">
        <w:rPr>
          <w:color w:val="000000" w:themeColor="text1"/>
        </w:rPr>
        <w:t xml:space="preserve">Kachelriess, D., Wegmann, M., Gollock, M., &amp; Pettorelli, N. (2014). The Application Of Remote Sensing For Marine Protected Area Management. Ecological Indicators, 36, 169–177. Https://Doi.Org/10.1016/J.Ecolind.2013.07.003 </w:t>
      </w:r>
    </w:p>
    <w:p w14:paraId="563EE6A1" w14:textId="11E094A0" w:rsidR="00B05378" w:rsidRPr="00CE1657" w:rsidRDefault="005310D1" w:rsidP="005310D1">
      <w:pPr>
        <w:pStyle w:val="NormalWeb"/>
        <w:ind w:left="567" w:hanging="720"/>
        <w:rPr>
          <w:color w:val="000000" w:themeColor="text1"/>
        </w:rPr>
      </w:pPr>
      <w:r w:rsidRPr="00CE1657">
        <w:rPr>
          <w:color w:val="000000" w:themeColor="text1"/>
        </w:rPr>
        <w:t xml:space="preserve">Kathiresan, K., &amp; Bingham, B. L. (2001). Biology Of Mangroves And Mangrove Ecosystems. Advances In Marine Biology, 81–251. Https://Doi.Org/10.1016/S0065-2881(01)40003-4 </w:t>
      </w:r>
    </w:p>
    <w:p w14:paraId="5B15BFF8" w14:textId="4160CB93" w:rsidR="00C33A74" w:rsidRPr="00CE1657" w:rsidRDefault="005310D1" w:rsidP="005310D1">
      <w:pPr>
        <w:pStyle w:val="NormalWeb"/>
        <w:ind w:left="567" w:hanging="720"/>
        <w:rPr>
          <w:color w:val="000000" w:themeColor="text1"/>
        </w:rPr>
      </w:pPr>
      <w:r w:rsidRPr="00CE1657">
        <w:rPr>
          <w:color w:val="000000" w:themeColor="text1"/>
        </w:rPr>
        <w:t xml:space="preserve">Kwiatkowska, E. J., Franz, B. A., Meister, G., </w:t>
      </w:r>
      <w:r w:rsidR="00DD31E0" w:rsidRPr="00CE1657">
        <w:rPr>
          <w:color w:val="000000" w:themeColor="text1"/>
        </w:rPr>
        <w:t>McClain</w:t>
      </w:r>
      <w:r w:rsidRPr="00CE1657">
        <w:rPr>
          <w:color w:val="000000" w:themeColor="text1"/>
        </w:rPr>
        <w:t xml:space="preserve">, C. R., &amp; Xiong, X. (2008). Cross Calibration Of Ocean-Color Bands From Moderate Resolution Imaging Spectroradiometer On Terra Platform. Applied Optics, 47(36), 6796. Https://Doi.Org/10.1364/Ao.47.006796 </w:t>
      </w:r>
    </w:p>
    <w:p w14:paraId="2D1F10B9" w14:textId="1516563E" w:rsidR="00E37E6F" w:rsidRPr="00CE1657" w:rsidRDefault="005310D1" w:rsidP="005310D1">
      <w:pPr>
        <w:pStyle w:val="NormalWeb"/>
        <w:ind w:left="567" w:hanging="720"/>
        <w:rPr>
          <w:color w:val="000000" w:themeColor="text1"/>
        </w:rPr>
      </w:pPr>
      <w:r w:rsidRPr="00CE1657">
        <w:rPr>
          <w:color w:val="000000" w:themeColor="text1"/>
        </w:rPr>
        <w:t xml:space="preserve">Landsat 8. Landsat 8 | U.S. Geological Survey. (N.D.). Https://Www.Usgs.Gov/Landsat-Missions/Landsat-8 </w:t>
      </w:r>
    </w:p>
    <w:p w14:paraId="21377977" w14:textId="535F658B" w:rsidR="00301558" w:rsidRPr="00CE1657" w:rsidRDefault="005310D1" w:rsidP="005310D1">
      <w:pPr>
        <w:pStyle w:val="NormalWeb"/>
        <w:ind w:left="567" w:hanging="720"/>
        <w:rPr>
          <w:color w:val="000000" w:themeColor="text1"/>
        </w:rPr>
      </w:pPr>
      <w:r w:rsidRPr="00CE1657">
        <w:rPr>
          <w:color w:val="000000" w:themeColor="text1"/>
        </w:rPr>
        <w:t xml:space="preserve">Lavender, S. J., Pinkerton, M. H., Moore, G. F., Aiken, J., &amp; Blondeau-Patissier, D. (2005). Modification To The Atmospheric Correction Of Seawifs Ocean Colour Images Over Turbid Waters. Continental Shelf Research, 25(4), 539–555. </w:t>
      </w:r>
      <w:hyperlink r:id="rId37" w:history="1">
        <w:r w:rsidRPr="00CE1657">
          <w:rPr>
            <w:rStyle w:val="Hyperlink"/>
            <w:color w:val="000000" w:themeColor="text1"/>
          </w:rPr>
          <w:t>Https://Doi.Org/10.1016/J.Csr.2004.10.007</w:t>
        </w:r>
      </w:hyperlink>
      <w:r w:rsidRPr="00CE1657">
        <w:rPr>
          <w:color w:val="000000" w:themeColor="text1"/>
        </w:rPr>
        <w:t xml:space="preserve"> </w:t>
      </w:r>
    </w:p>
    <w:p w14:paraId="0A798390" w14:textId="22E54499" w:rsidR="00B136F5" w:rsidRPr="00CE1657" w:rsidRDefault="005310D1" w:rsidP="005310D1">
      <w:pPr>
        <w:pStyle w:val="NormalWeb"/>
        <w:ind w:left="567" w:hanging="720"/>
        <w:rPr>
          <w:color w:val="000000" w:themeColor="text1"/>
        </w:rPr>
      </w:pPr>
      <w:r w:rsidRPr="00CE1657">
        <w:rPr>
          <w:color w:val="000000" w:themeColor="text1"/>
        </w:rPr>
        <w:t xml:space="preserve">Lee, Z., Carder, K. L., &amp; Arnone, R. A. (2002). Deriving Inherent Optical Properties From Water Color: A Multiband Quasi-Analytical Algorithm For Optically Deep Waters. Applied Optics, 41(27), 5755. Https://Doi.Org/10.1364/Ao.41.005755  </w:t>
      </w:r>
    </w:p>
    <w:p w14:paraId="40203B39" w14:textId="0882578A" w:rsidR="00C2218E" w:rsidRPr="00CE1657" w:rsidRDefault="005310D1" w:rsidP="005310D1">
      <w:pPr>
        <w:pStyle w:val="NormalWeb"/>
        <w:ind w:left="567" w:hanging="720"/>
        <w:rPr>
          <w:color w:val="000000" w:themeColor="text1"/>
        </w:rPr>
      </w:pPr>
      <w:r w:rsidRPr="00CE1657">
        <w:rPr>
          <w:color w:val="000000" w:themeColor="text1"/>
        </w:rPr>
        <w:t xml:space="preserve">Lee, Z., Jiang, M., Davis, C., Pahlevan, N., Ahn, Y.-H., &amp; Ma, R. (2012). Impact Of Multiple Satellite Ocean Color Samplings In A Day On Assessing Phytoplankton Dynamics. Ocean Science Journal, 47(3), 323–329. Https://Doi.Org/10.1007/S12601-012-0031-5 </w:t>
      </w:r>
    </w:p>
    <w:p w14:paraId="55DD5C2C" w14:textId="0B79DEEF" w:rsidR="00B05378" w:rsidRPr="00CE1657" w:rsidRDefault="005310D1" w:rsidP="005310D1">
      <w:pPr>
        <w:pStyle w:val="NormalWeb"/>
        <w:ind w:left="567" w:hanging="720"/>
        <w:rPr>
          <w:color w:val="000000" w:themeColor="text1"/>
        </w:rPr>
      </w:pPr>
      <w:r w:rsidRPr="00CE1657">
        <w:rPr>
          <w:color w:val="000000" w:themeColor="text1"/>
        </w:rPr>
        <w:t xml:space="preserve">Loisel, H., Vantrepotte, V., Jamet, C., &amp; Ngoc Dat, D. (2013b). Challenges And New Advances In Ocean Color Remote Sensing Of Coastal Waters. Topics In Oceanography. Https://Doi.Org/10.5772/56414 </w:t>
      </w:r>
    </w:p>
    <w:p w14:paraId="58D5A053" w14:textId="6149E8B8" w:rsidR="00B9306A" w:rsidRPr="00CE1657" w:rsidRDefault="005310D1" w:rsidP="005310D1">
      <w:pPr>
        <w:pStyle w:val="NormalWeb"/>
        <w:ind w:left="567" w:hanging="720"/>
        <w:rPr>
          <w:color w:val="000000" w:themeColor="text1"/>
        </w:rPr>
      </w:pPr>
      <w:r w:rsidRPr="00CE1657">
        <w:rPr>
          <w:color w:val="000000" w:themeColor="text1"/>
        </w:rPr>
        <w:t xml:space="preserve">Macreadie, P. I., Anton, A., Raven, J. A., Beaumont, N., Connolly, R. M., Friess, D. A., Kelleway, J. J., Kennedy, H., Kuwae, T., Lavery, P. S., Lovelock, C. E., Smale, D. A., Apostolaki, E. T., Atwood, T. B., Baldock, J., Bianchi, T. S., Chmura, G. L., Eyre, B. D., Fourqurean, J. W., … Duarte, C. M. (2019). The Future Of Blue Carbon Science. Nature Communications, 10(1). </w:t>
      </w:r>
      <w:hyperlink r:id="rId38" w:history="1">
        <w:r w:rsidRPr="00CE1657">
          <w:rPr>
            <w:rStyle w:val="Hyperlink"/>
            <w:color w:val="000000" w:themeColor="text1"/>
          </w:rPr>
          <w:t>Https://Doi.Org/10.1038/S41467-019-11693-W</w:t>
        </w:r>
      </w:hyperlink>
      <w:r w:rsidRPr="00CE1657">
        <w:rPr>
          <w:color w:val="000000" w:themeColor="text1"/>
        </w:rPr>
        <w:t xml:space="preserve"> </w:t>
      </w:r>
    </w:p>
    <w:p w14:paraId="1E7709B1" w14:textId="12C0D576" w:rsidR="004B42D6" w:rsidRPr="00CE1657" w:rsidRDefault="005310D1" w:rsidP="005310D1">
      <w:pPr>
        <w:pStyle w:val="NormalWeb"/>
        <w:ind w:left="567" w:hanging="720"/>
        <w:rPr>
          <w:color w:val="000000" w:themeColor="text1"/>
        </w:rPr>
      </w:pPr>
      <w:r w:rsidRPr="00CE1657">
        <w:rPr>
          <w:color w:val="000000" w:themeColor="text1"/>
        </w:rPr>
        <w:t xml:space="preserve">Maritorena, S., Siegel, D. A., &amp; Peterson, A. R. (2002). Optimization Of A Semianalytical Ocean Color Model For Global-Scale Applications. Applied Optics, 41(15), 2705. Https://Doi.Org/10.1364/Ao.41.002705 </w:t>
      </w:r>
    </w:p>
    <w:p w14:paraId="1291967E" w14:textId="5163E3DC" w:rsidR="00EE5E7B" w:rsidRPr="00CE1657" w:rsidRDefault="005310D1" w:rsidP="005310D1">
      <w:pPr>
        <w:pStyle w:val="NormalWeb"/>
        <w:ind w:left="567" w:hanging="720"/>
        <w:rPr>
          <w:color w:val="000000" w:themeColor="text1"/>
        </w:rPr>
      </w:pPr>
      <w:r w:rsidRPr="00CE1657">
        <w:rPr>
          <w:color w:val="000000" w:themeColor="text1"/>
        </w:rPr>
        <w:lastRenderedPageBreak/>
        <w:t xml:space="preserve">Masonboro Inlet. Capefear. (N.D.). Https://Www.Capefear-Nc.Com/Masonboro-Inlet.Html </w:t>
      </w:r>
    </w:p>
    <w:p w14:paraId="1D11AD53" w14:textId="494F643B" w:rsidR="00397D0F" w:rsidRPr="00CE1657" w:rsidRDefault="005310D1" w:rsidP="005310D1">
      <w:pPr>
        <w:pStyle w:val="NormalWeb"/>
        <w:ind w:left="567" w:hanging="720"/>
        <w:rPr>
          <w:color w:val="000000" w:themeColor="text1"/>
        </w:rPr>
      </w:pPr>
      <w:r w:rsidRPr="00CE1657">
        <w:rPr>
          <w:color w:val="000000" w:themeColor="text1"/>
        </w:rPr>
        <w:t>Masson, S., B. Pinel-Alloul, And P. Dutilleul, 2004, Spatial Heterogeneity Of Zooplankton Biomass And Size Structure In Southern Québec Lakes: Variation Among Lakes And Within Lake Among Epi-, Meta- And Hypolimnion Strata, J. Plankton Res. 26:1441–1458.</w:t>
      </w:r>
    </w:p>
    <w:p w14:paraId="5781344B" w14:textId="396E93CE" w:rsidR="00D90AF4" w:rsidRPr="00CE1657" w:rsidRDefault="00DD31E0" w:rsidP="005310D1">
      <w:pPr>
        <w:pStyle w:val="NormalWeb"/>
        <w:ind w:left="567" w:hanging="720"/>
        <w:rPr>
          <w:color w:val="000000" w:themeColor="text1"/>
        </w:rPr>
      </w:pPr>
      <w:r w:rsidRPr="00CE1657">
        <w:rPr>
          <w:color w:val="000000" w:themeColor="text1"/>
        </w:rPr>
        <w:t>McClain</w:t>
      </w:r>
      <w:r w:rsidR="005310D1" w:rsidRPr="00CE1657">
        <w:rPr>
          <w:color w:val="000000" w:themeColor="text1"/>
        </w:rPr>
        <w:t xml:space="preserve">, C. R. (2009). A Decade Of Satellite Ocean Color Observations. Annual Review Of Marine Science, 1(1), 19–42. Https://Doi.Org/10.1146/Annurev.Marine.010908.163650 </w:t>
      </w:r>
    </w:p>
    <w:p w14:paraId="3C9D9984" w14:textId="622911A9" w:rsidR="00C5434D" w:rsidRPr="00CE1657" w:rsidRDefault="00DD31E0" w:rsidP="005310D1">
      <w:pPr>
        <w:pStyle w:val="NormalWeb"/>
        <w:ind w:left="567" w:hanging="720"/>
        <w:rPr>
          <w:color w:val="000000" w:themeColor="text1"/>
        </w:rPr>
      </w:pPr>
      <w:r w:rsidRPr="00CE1657">
        <w:rPr>
          <w:color w:val="000000" w:themeColor="text1"/>
        </w:rPr>
        <w:t>McClain</w:t>
      </w:r>
      <w:r w:rsidR="005310D1" w:rsidRPr="00CE1657">
        <w:rPr>
          <w:color w:val="000000" w:themeColor="text1"/>
        </w:rPr>
        <w:t xml:space="preserve">, C. R., Pietrafesa, L. J., &amp; Yoder, J. A. (1984). Observations Of Gulf Stream-Induced And Wind-Driven Upwelling In The Georgia Bight Using Ocean Color And Infrared Imagery. Journal Of Geophysical Research, 89(C3), 3705. Https://Doi.Org/10.1029/Jc089ic03p03705 </w:t>
      </w:r>
    </w:p>
    <w:p w14:paraId="72824C18" w14:textId="5C9779B4" w:rsidR="00FE3C32" w:rsidRPr="00CE1657" w:rsidRDefault="00DD31E0" w:rsidP="005310D1">
      <w:pPr>
        <w:pStyle w:val="NormalWeb"/>
        <w:ind w:left="567" w:hanging="720"/>
        <w:rPr>
          <w:color w:val="000000" w:themeColor="text1"/>
        </w:rPr>
      </w:pPr>
      <w:r w:rsidRPr="00CE1657">
        <w:rPr>
          <w:color w:val="000000" w:themeColor="text1"/>
        </w:rPr>
        <w:t>McClain</w:t>
      </w:r>
      <w:r w:rsidR="005310D1" w:rsidRPr="00CE1657">
        <w:rPr>
          <w:color w:val="000000" w:themeColor="text1"/>
        </w:rPr>
        <w:t xml:space="preserve">, C. R., Franz, B. A., &amp; Werdell, P. J. (2022). Genesis And Evolution Of Nasa’s Satellite Ocean Color Program. Frontiers In Remote Sensing, 3. Https://Doi.Org/10.3389/Frsen.2022.938006 </w:t>
      </w:r>
    </w:p>
    <w:p w14:paraId="2DC75DE3" w14:textId="230149C8" w:rsidR="00B9306A" w:rsidRPr="00CE1657" w:rsidRDefault="005310D1" w:rsidP="005310D1">
      <w:pPr>
        <w:pStyle w:val="NormalWeb"/>
        <w:ind w:left="567" w:hanging="720"/>
        <w:rPr>
          <w:color w:val="000000" w:themeColor="text1"/>
        </w:rPr>
      </w:pPr>
      <w:r w:rsidRPr="00CE1657">
        <w:rPr>
          <w:color w:val="000000" w:themeColor="text1"/>
        </w:rPr>
        <w:t xml:space="preserve">Mcleod, E., Chmura, G. L., Bouillon, S., Salm, R., Björk, M., Duarte, C. M., Lovelock, C. E., Schlesinger, W. H., &amp; Silliman, B. R. (2011). A Blueprint For Blue Carbon: Toward An Improved Understanding Of The Role Of Vegetated Coastal Habitats In Sequestering Co2. Frontiers In Ecology And The Environment, 9(10), 552–560. </w:t>
      </w:r>
      <w:hyperlink r:id="rId39" w:history="1">
        <w:r w:rsidRPr="00CE1657">
          <w:rPr>
            <w:rStyle w:val="Hyperlink"/>
            <w:color w:val="000000" w:themeColor="text1"/>
          </w:rPr>
          <w:t>Https://Doi.Org/10.1890/110004</w:t>
        </w:r>
      </w:hyperlink>
      <w:r w:rsidRPr="00CE1657">
        <w:rPr>
          <w:color w:val="000000" w:themeColor="text1"/>
        </w:rPr>
        <w:t xml:space="preserve"> </w:t>
      </w:r>
    </w:p>
    <w:p w14:paraId="46E62D7E" w14:textId="3546B3EC" w:rsidR="00397D0F" w:rsidRPr="00CE1657" w:rsidRDefault="005310D1" w:rsidP="005310D1">
      <w:pPr>
        <w:pStyle w:val="NormalWeb"/>
        <w:ind w:left="567" w:hanging="720"/>
        <w:rPr>
          <w:color w:val="000000" w:themeColor="text1"/>
        </w:rPr>
      </w:pPr>
      <w:r w:rsidRPr="00CE1657">
        <w:rPr>
          <w:color w:val="000000" w:themeColor="text1"/>
        </w:rPr>
        <w:t>Mehner, T., F. Hölker, And P. Kasprzak, 2005, Spatial And Temporal Heterogeneity Of Trophic Variables In A Deep Lake As Reflected By Repeated Singular Sampling, Oikos 108:401–409.</w:t>
      </w:r>
    </w:p>
    <w:p w14:paraId="746EA3C9" w14:textId="52D6FE61" w:rsidR="00042FB6" w:rsidRPr="00CE1657" w:rsidRDefault="005310D1" w:rsidP="005310D1">
      <w:pPr>
        <w:pStyle w:val="NormalWeb"/>
        <w:ind w:left="567" w:hanging="720"/>
        <w:rPr>
          <w:color w:val="000000" w:themeColor="text1"/>
        </w:rPr>
      </w:pPr>
      <w:r w:rsidRPr="00CE1657">
        <w:rPr>
          <w:color w:val="000000" w:themeColor="text1"/>
        </w:rPr>
        <w:t xml:space="preserve">Miller, R. L., &amp; Mckee, B. A. (2004). Using Modis Terra 250 M Imagery To Map Concentrations Of Total Suspended Matter In Coastal Waters. Remote Sensing Of Environment, 93(1–2), 259–266. Https://Doi.Org/10.1016/J.Rse.2004.07.012 </w:t>
      </w:r>
    </w:p>
    <w:p w14:paraId="1C5B827B" w14:textId="353A190C" w:rsidR="003F21D6" w:rsidRPr="00CE1657" w:rsidRDefault="005310D1" w:rsidP="005310D1">
      <w:pPr>
        <w:pStyle w:val="NormalWeb"/>
        <w:ind w:left="567" w:hanging="720"/>
        <w:rPr>
          <w:color w:val="000000" w:themeColor="text1"/>
        </w:rPr>
      </w:pPr>
      <w:r w:rsidRPr="00CE1657">
        <w:rPr>
          <w:color w:val="000000" w:themeColor="text1"/>
        </w:rPr>
        <w:t xml:space="preserve">Mobley, C. (2020). Inherent Optical Properties. Ocean Optics Web Book. Https://Www.Oceanopticsbook.Info/View/Inherent-And-Apparent-Optical-Properties/Inherent-Optical-Properties </w:t>
      </w:r>
    </w:p>
    <w:p w14:paraId="2A3F6312" w14:textId="77777777" w:rsidR="00C72F50" w:rsidRPr="00CE1657" w:rsidRDefault="005310D1" w:rsidP="00C72F50">
      <w:pPr>
        <w:pStyle w:val="NormalWeb"/>
        <w:ind w:left="567" w:hanging="720"/>
        <w:rPr>
          <w:color w:val="000000" w:themeColor="text1"/>
        </w:rPr>
      </w:pPr>
      <w:r w:rsidRPr="00CE1657">
        <w:rPr>
          <w:color w:val="000000" w:themeColor="text1"/>
        </w:rPr>
        <w:t>Mobley, C.D., Sundman, L.K., 2008. Hydrolight 5. Ecolight5 User Guide.</w:t>
      </w:r>
    </w:p>
    <w:p w14:paraId="54BFF719" w14:textId="5357F7F2" w:rsidR="00C72F50" w:rsidRPr="00CE1657" w:rsidRDefault="00C72F50" w:rsidP="00C72F50">
      <w:pPr>
        <w:pStyle w:val="NormalWeb"/>
        <w:ind w:left="567" w:hanging="720"/>
        <w:rPr>
          <w:color w:val="000000" w:themeColor="text1"/>
        </w:rPr>
      </w:pPr>
      <w:r w:rsidRPr="00CE1657">
        <w:t xml:space="preserve">Modis diffuse attenuation coefficient at 490 nm (KD490). MODIS K490 - NOAA CoastWatch East Coast Node. (n.d.). https://eastcoast.coastwatch.noaa.gov/cw_k490.php </w:t>
      </w:r>
    </w:p>
    <w:p w14:paraId="6CA6FEB3" w14:textId="5961B7E7" w:rsidR="008928A4" w:rsidRPr="00CE1657" w:rsidRDefault="005310D1" w:rsidP="005310D1">
      <w:pPr>
        <w:pStyle w:val="NormalWeb"/>
        <w:ind w:left="567" w:hanging="720"/>
        <w:rPr>
          <w:color w:val="000000" w:themeColor="text1"/>
        </w:rPr>
      </w:pPr>
      <w:r w:rsidRPr="00CE1657">
        <w:rPr>
          <w:color w:val="000000" w:themeColor="text1"/>
        </w:rPr>
        <w:t xml:space="preserve">Morel, A. (2001). Bio-Optical Models. Encyclopedia Of Ocean Sciences, 317–326. Https://Doi.Org/10.1006/Rwos.2001.0407 </w:t>
      </w:r>
    </w:p>
    <w:p w14:paraId="568E89FE" w14:textId="2726764B" w:rsidR="00B05378" w:rsidRPr="00CE1657" w:rsidRDefault="005310D1" w:rsidP="005310D1">
      <w:pPr>
        <w:pStyle w:val="NormalWeb"/>
        <w:ind w:left="567" w:hanging="720"/>
        <w:rPr>
          <w:color w:val="000000" w:themeColor="text1"/>
        </w:rPr>
      </w:pPr>
      <w:r w:rsidRPr="00CE1657">
        <w:rPr>
          <w:color w:val="000000" w:themeColor="text1"/>
        </w:rPr>
        <w:lastRenderedPageBreak/>
        <w:t xml:space="preserve">Morrison, J. M., Jeffrey, H., Gorter, H., Anderson, P., Clark, C., Holmes, A., Feldman, G. C., &amp; Patt, F. S. (2016). Seahawk: An Advanced Cubesat Mission For Sustained Ocean Colour Monitoring. Spie Proceedings. Https://Doi.Org/10.1117/12.2241058 </w:t>
      </w:r>
    </w:p>
    <w:p w14:paraId="600D10EB" w14:textId="3F3AA288" w:rsidR="00506D6E" w:rsidRPr="00CE1657" w:rsidRDefault="005310D1" w:rsidP="005310D1">
      <w:pPr>
        <w:pStyle w:val="NormalWeb"/>
        <w:ind w:left="567" w:hanging="720"/>
        <w:rPr>
          <w:color w:val="000000" w:themeColor="text1"/>
        </w:rPr>
      </w:pPr>
      <w:r w:rsidRPr="00CE1657">
        <w:rPr>
          <w:color w:val="000000" w:themeColor="text1"/>
        </w:rPr>
        <w:t xml:space="preserve">Moses, W. J., Gitelson, A. A., Berdnikov, S., Saprygin, V., &amp; Povazhnyi, V. (2012). Operational Meris-Based Nir-Red Algorithms For Estimating Chlorophyll-A Concentrations In Coastal Waters — The Azov Sea Case Study. Remote Sensing Of Environment, 121, 118–124. </w:t>
      </w:r>
      <w:hyperlink r:id="rId40" w:history="1">
        <w:r w:rsidRPr="00CE1657">
          <w:rPr>
            <w:rStyle w:val="Hyperlink"/>
            <w:color w:val="000000" w:themeColor="text1"/>
          </w:rPr>
          <w:t>Https://Doi.Org/10.1016/J.Rse.2012.01.024</w:t>
        </w:r>
      </w:hyperlink>
      <w:r w:rsidRPr="00CE1657">
        <w:rPr>
          <w:color w:val="000000" w:themeColor="text1"/>
        </w:rPr>
        <w:t xml:space="preserve"> </w:t>
      </w:r>
    </w:p>
    <w:p w14:paraId="51D30674" w14:textId="1D2DBF00" w:rsidR="00B136F5" w:rsidRPr="00CE1657" w:rsidRDefault="005310D1" w:rsidP="005310D1">
      <w:pPr>
        <w:pStyle w:val="NormalWeb"/>
        <w:ind w:left="567" w:hanging="720"/>
        <w:rPr>
          <w:color w:val="000000" w:themeColor="text1"/>
          <w:shd w:val="clear" w:color="auto" w:fill="FFFFFF"/>
        </w:rPr>
      </w:pPr>
      <w:r w:rsidRPr="00CE1657">
        <w:rPr>
          <w:color w:val="000000" w:themeColor="text1"/>
          <w:shd w:val="clear" w:color="auto" w:fill="FFFFFF"/>
        </w:rPr>
        <w:t xml:space="preserve">Mueller, J.L, Et Al., 2000. Above-Water Radiance And Remote Sensing Reflectance Measurements And Analysis Protocols, In: Fargion, G.S., Mueller, J.L. (Eds.), Ocean Optics Protocols For Satellite Ocean Color Sensor Validation. National Aeronautical And Space Administration, Washingotn, </w:t>
      </w:r>
      <w:r w:rsidR="003A7DE5">
        <w:rPr>
          <w:color w:val="000000" w:themeColor="text1"/>
          <w:shd w:val="clear" w:color="auto" w:fill="FFFFFF"/>
        </w:rPr>
        <w:t>USA</w:t>
      </w:r>
      <w:r w:rsidRPr="00CE1657">
        <w:rPr>
          <w:color w:val="000000" w:themeColor="text1"/>
          <w:shd w:val="clear" w:color="auto" w:fill="FFFFFF"/>
        </w:rPr>
        <w:t>.</w:t>
      </w:r>
    </w:p>
    <w:p w14:paraId="31CF248C" w14:textId="051EAB40" w:rsidR="001B110C" w:rsidRPr="00CE1657" w:rsidRDefault="005310D1" w:rsidP="005310D1">
      <w:pPr>
        <w:pStyle w:val="NormalWeb"/>
        <w:ind w:left="567" w:hanging="720"/>
        <w:rPr>
          <w:color w:val="000000" w:themeColor="text1"/>
        </w:rPr>
      </w:pPr>
      <w:r w:rsidRPr="00CE1657">
        <w:rPr>
          <w:color w:val="000000" w:themeColor="text1"/>
        </w:rPr>
        <w:t xml:space="preserve">Mutia, D., &amp; Sailale, I. (2021). Application Of Remote Sensing And </w:t>
      </w:r>
      <w:r w:rsidR="003A7DE5">
        <w:rPr>
          <w:color w:val="000000" w:themeColor="text1"/>
        </w:rPr>
        <w:t>GIS to</w:t>
      </w:r>
      <w:r w:rsidRPr="00CE1657">
        <w:rPr>
          <w:color w:val="000000" w:themeColor="text1"/>
        </w:rPr>
        <w:t xml:space="preserve"> Identifying Marine Fisheries Off The Coasts Of Kenya And Tanzania. Oceanography, 46–47. Https://Doi.Org/10.5670/Oceanog.2021.Supplement.02-18 </w:t>
      </w:r>
    </w:p>
    <w:p w14:paraId="7697F036" w14:textId="71AABE8C" w:rsidR="008A401F" w:rsidRPr="00CE1657" w:rsidRDefault="005310D1" w:rsidP="005310D1">
      <w:pPr>
        <w:pStyle w:val="NormalWeb"/>
        <w:ind w:left="567" w:hanging="720"/>
        <w:rPr>
          <w:color w:val="000000" w:themeColor="text1"/>
        </w:rPr>
      </w:pPr>
      <w:r w:rsidRPr="00CE1657">
        <w:rPr>
          <w:color w:val="000000" w:themeColor="text1"/>
        </w:rPr>
        <w:t xml:space="preserve">Nagelkerken, I. (2007). Are Non-Estuarine Mangroves Connected To Coral Reefs Through Fish Migration? Bulletin Of Marine Science, 80(3), 595–607. </w:t>
      </w:r>
    </w:p>
    <w:p w14:paraId="636A2F7A" w14:textId="4A50051C" w:rsidR="008A401F" w:rsidRPr="00CE1657" w:rsidRDefault="005310D1" w:rsidP="005310D1">
      <w:pPr>
        <w:pStyle w:val="NormalWeb"/>
        <w:ind w:left="567" w:hanging="720"/>
        <w:rPr>
          <w:color w:val="000000" w:themeColor="text1"/>
        </w:rPr>
      </w:pPr>
      <w:r w:rsidRPr="00CE1657">
        <w:rPr>
          <w:color w:val="000000" w:themeColor="text1"/>
        </w:rPr>
        <w:t>Nagelkerken, I., Sheaves, M., Baker, R., &amp; Connolly, R. M. (2013). The Seascape Nursery: A Novel Spatial Approach To Identify And Manage Nurseries For Coastal Marine Fauna. Fish And Fisheries, 16(2), 362–371. Https://Doi.Org/10.1111/Faf.12057</w:t>
      </w:r>
    </w:p>
    <w:p w14:paraId="18B0F867" w14:textId="0E0F45F3" w:rsidR="00CE7C22" w:rsidRPr="00CE1657" w:rsidRDefault="005310D1" w:rsidP="005310D1">
      <w:pPr>
        <w:pStyle w:val="NormalWeb"/>
        <w:ind w:left="567" w:hanging="720"/>
        <w:rPr>
          <w:color w:val="000000" w:themeColor="text1"/>
        </w:rPr>
      </w:pPr>
      <w:r w:rsidRPr="00CE1657">
        <w:rPr>
          <w:color w:val="000000" w:themeColor="text1"/>
        </w:rPr>
        <w:t xml:space="preserve">Nasa. (N.D.). Copernicus Sentinel-3 Ocean And Land Colour Instrument (Olci) - Laads Daac. Nasa. Https://Ladsweb.Modaps.Eosdis.Nasa.Gov/Missions-And-Measurements/Olci/ </w:t>
      </w:r>
    </w:p>
    <w:p w14:paraId="10CFB067" w14:textId="522CFA37" w:rsidR="009977C3" w:rsidRPr="00CE1657" w:rsidRDefault="005310D1" w:rsidP="005310D1">
      <w:pPr>
        <w:pStyle w:val="NormalWeb"/>
        <w:ind w:left="567" w:hanging="720"/>
        <w:rPr>
          <w:color w:val="000000" w:themeColor="text1"/>
        </w:rPr>
      </w:pPr>
      <w:r w:rsidRPr="00CE1657">
        <w:rPr>
          <w:color w:val="000000" w:themeColor="text1"/>
        </w:rPr>
        <w:t xml:space="preserve">Nasa. (N.D.). Modis Web. Nasa. </w:t>
      </w:r>
      <w:hyperlink r:id="rId41" w:history="1">
        <w:r w:rsidRPr="00CE1657">
          <w:rPr>
            <w:rStyle w:val="Hyperlink"/>
            <w:color w:val="000000" w:themeColor="text1"/>
          </w:rPr>
          <w:t>Https://Modis.Gsfc.Nasa.Gov/About/Specifications.Php</w:t>
        </w:r>
      </w:hyperlink>
      <w:r w:rsidRPr="00CE1657">
        <w:rPr>
          <w:color w:val="000000" w:themeColor="text1"/>
        </w:rPr>
        <w:t xml:space="preserve"> </w:t>
      </w:r>
    </w:p>
    <w:p w14:paraId="084839BA" w14:textId="47BB5EA1" w:rsidR="00EC49E3" w:rsidRPr="00CE1657" w:rsidRDefault="005310D1" w:rsidP="005310D1">
      <w:pPr>
        <w:pStyle w:val="NormalWeb"/>
        <w:ind w:left="567" w:hanging="720"/>
        <w:rPr>
          <w:color w:val="000000" w:themeColor="text1"/>
        </w:rPr>
      </w:pPr>
      <w:r w:rsidRPr="00CE1657">
        <w:rPr>
          <w:color w:val="000000" w:themeColor="text1"/>
        </w:rPr>
        <w:t xml:space="preserve">Nasa. (N.D.). Nasa Ocean Color. Nasa. Https://Oceancolor.Gsfc.Nasa.Gov/Data/Reprocessing/R2014/ </w:t>
      </w:r>
    </w:p>
    <w:p w14:paraId="1AC503A5" w14:textId="1FC14EEC" w:rsidR="009977C3" w:rsidRPr="00CE1657" w:rsidRDefault="005310D1" w:rsidP="005310D1">
      <w:pPr>
        <w:pStyle w:val="NormalWeb"/>
        <w:ind w:left="567" w:hanging="720"/>
        <w:rPr>
          <w:color w:val="000000" w:themeColor="text1"/>
        </w:rPr>
      </w:pPr>
      <w:r w:rsidRPr="00CE1657">
        <w:rPr>
          <w:color w:val="000000" w:themeColor="text1"/>
        </w:rPr>
        <w:t xml:space="preserve">Nasa. (N.D.). Nasa Ocean Color. Nasa. Https://Oceancolor.Gsfc.Nasa.Gov/Data/Seawifs/Seastar/Spacecraft/ </w:t>
      </w:r>
    </w:p>
    <w:p w14:paraId="3912013C" w14:textId="393947BD" w:rsidR="00FE3C32" w:rsidRPr="00CE1657" w:rsidRDefault="005310D1" w:rsidP="005310D1">
      <w:pPr>
        <w:pStyle w:val="NormalWeb"/>
        <w:ind w:left="567" w:hanging="720"/>
        <w:rPr>
          <w:color w:val="000000" w:themeColor="text1"/>
        </w:rPr>
      </w:pPr>
      <w:r w:rsidRPr="00CE1657">
        <w:rPr>
          <w:color w:val="000000" w:themeColor="text1"/>
        </w:rPr>
        <w:t xml:space="preserve">Nasa. (N.D.). Nasa Ocean Color. Nasa. Https://Oceancolor.Gsfc.Nasa.Gov/Data/Czcs/Instrument/ </w:t>
      </w:r>
    </w:p>
    <w:p w14:paraId="4EBBABD8" w14:textId="68CDC941" w:rsidR="005310D1" w:rsidRPr="00CE1657" w:rsidRDefault="005310D1" w:rsidP="005310D1">
      <w:pPr>
        <w:pStyle w:val="NormalWeb"/>
        <w:ind w:left="567" w:hanging="720"/>
        <w:rPr>
          <w:color w:val="000000" w:themeColor="text1"/>
        </w:rPr>
      </w:pPr>
      <w:r w:rsidRPr="00CE1657">
        <w:rPr>
          <w:color w:val="000000" w:themeColor="text1"/>
        </w:rPr>
        <w:t xml:space="preserve">Nasa. (N.D.). Visible Infrared Imaging Radiometer Suite (Viirs) - Laads Daac. Nasa. </w:t>
      </w:r>
      <w:hyperlink r:id="rId42" w:history="1">
        <w:r w:rsidRPr="00CE1657">
          <w:rPr>
            <w:rStyle w:val="Hyperlink"/>
            <w:color w:val="000000" w:themeColor="text1"/>
          </w:rPr>
          <w:t>Https://Ladsweb.Modaps.Eosdis.Nasa.Gov/Missions-And-Measurements/Viirs</w:t>
        </w:r>
      </w:hyperlink>
    </w:p>
    <w:p w14:paraId="34CB5988" w14:textId="0B39B487" w:rsidR="00F75C02" w:rsidRPr="00CE1657" w:rsidRDefault="005310D1" w:rsidP="005310D1">
      <w:pPr>
        <w:pStyle w:val="NormalWeb"/>
        <w:ind w:left="567" w:hanging="720"/>
        <w:rPr>
          <w:color w:val="000000" w:themeColor="text1"/>
        </w:rPr>
      </w:pPr>
      <w:r w:rsidRPr="00CE1657">
        <w:rPr>
          <w:color w:val="000000" w:themeColor="text1"/>
        </w:rPr>
        <w:t xml:space="preserve">Nc. (N.D.). Https://Files.Nc.Gov/Deqee/Documents/Files/Cape-Fear-River-Basin.Pdf </w:t>
      </w:r>
    </w:p>
    <w:p w14:paraId="0BB6A81C" w14:textId="049C62D6" w:rsidR="001A770A" w:rsidRPr="00CE1657" w:rsidRDefault="005310D1" w:rsidP="005310D1">
      <w:pPr>
        <w:pStyle w:val="NormalWeb"/>
        <w:ind w:left="567" w:hanging="720"/>
        <w:rPr>
          <w:color w:val="000000" w:themeColor="text1"/>
        </w:rPr>
      </w:pPr>
      <w:r w:rsidRPr="00CE1657">
        <w:rPr>
          <w:color w:val="000000" w:themeColor="text1"/>
        </w:rPr>
        <w:t xml:space="preserve">Neill, W. E., 1994, Spatial And Temporal Scaling And The Organization Of Limnetic Communities, Chapter 7, In Aquatic Ecology: Scale, Pattern And Process, P. S., A. Giller, </w:t>
      </w:r>
      <w:r w:rsidRPr="00CE1657">
        <w:rPr>
          <w:color w:val="000000" w:themeColor="text1"/>
        </w:rPr>
        <w:lastRenderedPageBreak/>
        <w:t>G. Hildrew, And D. Rafaelli, Eds., Proceedings Of British Ecological Society And American Society Of Limnology And Oceanog</w:t>
      </w:r>
    </w:p>
    <w:p w14:paraId="42C8A0F0" w14:textId="18E188CB" w:rsidR="00B05378" w:rsidRPr="00CE1657" w:rsidRDefault="005310D1" w:rsidP="005310D1">
      <w:pPr>
        <w:pStyle w:val="NormalWeb"/>
        <w:ind w:left="567" w:hanging="720"/>
        <w:rPr>
          <w:color w:val="000000" w:themeColor="text1"/>
        </w:rPr>
      </w:pPr>
      <w:r w:rsidRPr="00CE1657">
        <w:rPr>
          <w:color w:val="000000" w:themeColor="text1"/>
        </w:rPr>
        <w:t xml:space="preserve">Ody, A., Doxaran, D., Vanhellemont, Q., Nechad, B., Novoa, S., Many, G., Bourrin, F., Verney, R., Pairaud, I., &amp; Gentili, B. (2016). Potential Of High Spatial And Temporal Ocean Color Satellite Data To Study The Dynamics Of Suspended Particles In A Micro-Tidal River Plume. Remote Sensing, 8(3), 245. Https://Doi.Org/10.3390/Rs8030245 </w:t>
      </w:r>
    </w:p>
    <w:p w14:paraId="75D71370" w14:textId="5129D3F9" w:rsidR="000879E8" w:rsidRPr="00CE1657" w:rsidRDefault="003A7DE5" w:rsidP="005310D1">
      <w:pPr>
        <w:pStyle w:val="NormalWeb"/>
        <w:ind w:left="567" w:hanging="720"/>
        <w:rPr>
          <w:color w:val="000000" w:themeColor="text1"/>
        </w:rPr>
      </w:pPr>
      <w:r>
        <w:rPr>
          <w:color w:val="000000" w:themeColor="text1"/>
        </w:rPr>
        <w:t>O’Reilly</w:t>
      </w:r>
      <w:r w:rsidR="005310D1" w:rsidRPr="00CE1657">
        <w:rPr>
          <w:color w:val="000000" w:themeColor="text1"/>
        </w:rPr>
        <w:t xml:space="preserve">, J. E., &amp; Werdell, P. J. (2019). Chlorophyll Algorithms For Ocean Color Sensors - Oc4, Oc5 &amp; Oc6. Remote Sensing Of Environment, 229, 32–47. Https://Doi.Org/10.1016/J.Rse.2019.04.021 </w:t>
      </w:r>
    </w:p>
    <w:p w14:paraId="5BD36210" w14:textId="2279BD7B" w:rsidR="00A86C12" w:rsidRPr="00CE1657" w:rsidRDefault="003A7DE5" w:rsidP="005310D1">
      <w:pPr>
        <w:pStyle w:val="NormalWeb"/>
        <w:ind w:left="567" w:hanging="720"/>
        <w:rPr>
          <w:color w:val="000000" w:themeColor="text1"/>
        </w:rPr>
      </w:pPr>
      <w:r>
        <w:rPr>
          <w:color w:val="000000" w:themeColor="text1"/>
        </w:rPr>
        <w:t>O’Reilly</w:t>
      </w:r>
      <w:r w:rsidR="005310D1" w:rsidRPr="00CE1657">
        <w:rPr>
          <w:color w:val="000000" w:themeColor="text1"/>
        </w:rPr>
        <w:t xml:space="preserve">, J. E., Maritorena, S., Mitchell, B. G., Siegel, D. A., Carder, K. L., Garver, S. A., Kahru, M., &amp; </w:t>
      </w:r>
      <w:r w:rsidR="00DD31E0" w:rsidRPr="00CE1657">
        <w:rPr>
          <w:color w:val="000000" w:themeColor="text1"/>
        </w:rPr>
        <w:t>McClain</w:t>
      </w:r>
      <w:r w:rsidR="005310D1" w:rsidRPr="00CE1657">
        <w:rPr>
          <w:color w:val="000000" w:themeColor="text1"/>
        </w:rPr>
        <w:t xml:space="preserve">, C. (1998). Ocean Color Chlorophyll Algorithms For </w:t>
      </w:r>
      <w:r>
        <w:rPr>
          <w:color w:val="000000" w:themeColor="text1"/>
        </w:rPr>
        <w:t>SeaWiFS</w:t>
      </w:r>
      <w:r w:rsidR="005310D1" w:rsidRPr="00CE1657">
        <w:rPr>
          <w:color w:val="000000" w:themeColor="text1"/>
        </w:rPr>
        <w:t xml:space="preserve">. Journal Of Geophysical Research: Oceans, 103(C11), 24937–24953. Https://Doi.Org/10.1029/98jc02160 </w:t>
      </w:r>
    </w:p>
    <w:p w14:paraId="7B6B3D89" w14:textId="6932A3C4" w:rsidR="009769ED" w:rsidRPr="00CE1657" w:rsidRDefault="003A7DE5" w:rsidP="005310D1">
      <w:pPr>
        <w:pStyle w:val="NormalWeb"/>
        <w:ind w:left="720" w:hanging="720"/>
        <w:rPr>
          <w:color w:val="000000" w:themeColor="text1"/>
        </w:rPr>
      </w:pPr>
      <w:r>
        <w:rPr>
          <w:color w:val="000000" w:themeColor="text1"/>
        </w:rPr>
        <w:t>O'Reilly</w:t>
      </w:r>
      <w:r w:rsidR="005310D1" w:rsidRPr="00CE1657">
        <w:rPr>
          <w:color w:val="000000" w:themeColor="text1"/>
        </w:rPr>
        <w:t xml:space="preserve">, J.E., Maritorena, S., </w:t>
      </w:r>
      <w:r>
        <w:rPr>
          <w:color w:val="000000" w:themeColor="text1"/>
        </w:rPr>
        <w:t>O'Brien</w:t>
      </w:r>
      <w:r w:rsidR="005310D1" w:rsidRPr="00CE1657">
        <w:rPr>
          <w:color w:val="000000" w:themeColor="text1"/>
        </w:rPr>
        <w:t xml:space="preserve">, M., Siegel, D., Toole, D., Menzies, D., Smith, R., Mueller, J., Mitchell, G., Kahru, M., Chavez, F., Strutton, P., Cota, G., Hooker, S., </w:t>
      </w:r>
      <w:r w:rsidR="00DD31E0" w:rsidRPr="00CE1657">
        <w:rPr>
          <w:color w:val="000000" w:themeColor="text1"/>
        </w:rPr>
        <w:t>McClain</w:t>
      </w:r>
      <w:r w:rsidR="005310D1" w:rsidRPr="00CE1657">
        <w:rPr>
          <w:color w:val="000000" w:themeColor="text1"/>
        </w:rPr>
        <w:t xml:space="preserve">, C., Carder, K., Muller-Karger, F., Harding, L., Magnuson, A., Phinney, D., Moore, G., Aiken, J., Arrigo, K., Letelier, R., Culver, M., (2000). Ocean Color Chlorophyll A Algorithms For </w:t>
      </w:r>
      <w:r>
        <w:rPr>
          <w:color w:val="000000" w:themeColor="text1"/>
        </w:rPr>
        <w:t>SeaWiFS</w:t>
      </w:r>
      <w:r w:rsidR="005310D1" w:rsidRPr="00CE1657">
        <w:rPr>
          <w:color w:val="000000" w:themeColor="text1"/>
        </w:rPr>
        <w:t xml:space="preserve">, Oc2, And Oc4: Version 4. In: Hooker, S.B., Firestone, E.R. (Eds.), </w:t>
      </w:r>
      <w:r>
        <w:rPr>
          <w:color w:val="000000" w:themeColor="text1"/>
        </w:rPr>
        <w:t>SeaWiFS</w:t>
      </w:r>
      <w:r w:rsidR="005310D1" w:rsidRPr="00CE1657">
        <w:rPr>
          <w:color w:val="000000" w:themeColor="text1"/>
        </w:rPr>
        <w:t xml:space="preserve"> Postlaunch Calibration And Validation Analyses, Part 3. Nasa Tech. Memo. 2000-206892 11. Nasa Goddard Space Flight Center, Greenbelt, Pp. 9–23. </w:t>
      </w:r>
    </w:p>
    <w:p w14:paraId="39554F6A" w14:textId="05CBD6D2" w:rsidR="00EE5E7B" w:rsidRPr="00CE1657" w:rsidRDefault="005310D1" w:rsidP="005310D1">
      <w:pPr>
        <w:pStyle w:val="NormalWeb"/>
        <w:ind w:left="720" w:hanging="720"/>
        <w:rPr>
          <w:color w:val="000000" w:themeColor="text1"/>
        </w:rPr>
      </w:pPr>
      <w:r w:rsidRPr="00CE1657">
        <w:rPr>
          <w:color w:val="000000" w:themeColor="text1"/>
          <w:spacing w:val="-5"/>
        </w:rPr>
        <w:t>Pilkey, O. H., &amp; Tonya D. Clayton. (1989). Summary Of Beach Replenishment Experience On U.S. East Coast Barrier Islands. Journal Of Coastal Research, 5(1), 147–159. Http://Www.Jstor.Org/Stable/4297507</w:t>
      </w:r>
    </w:p>
    <w:p w14:paraId="73C340E4" w14:textId="2ABADDCB" w:rsidR="00466557" w:rsidRPr="00CE1657" w:rsidRDefault="005310D1" w:rsidP="005310D1">
      <w:pPr>
        <w:pStyle w:val="NormalWeb"/>
        <w:ind w:left="720" w:hanging="720"/>
        <w:rPr>
          <w:color w:val="000000" w:themeColor="text1"/>
        </w:rPr>
      </w:pPr>
      <w:r w:rsidRPr="00CE1657">
        <w:rPr>
          <w:color w:val="000000" w:themeColor="text1"/>
        </w:rPr>
        <w:t>Pingree, R. D., Holligan, P. M., Mardell, G. T., And Head, R. N. 1976. The Influence Of Physical Stability On Spring, Summer And Autumn Phytoplankton Blooms In The Celtic Sea. Journal Of The Marine Biological Association Of The United Kingdom, 56: 845–873.</w:t>
      </w:r>
    </w:p>
    <w:p w14:paraId="38B39844" w14:textId="20502E1E" w:rsidR="004B42D6" w:rsidRPr="00CE1657" w:rsidRDefault="005310D1" w:rsidP="00B678A5">
      <w:pPr>
        <w:pStyle w:val="NormalWeb"/>
        <w:ind w:left="567" w:hanging="720"/>
        <w:rPr>
          <w:color w:val="000000" w:themeColor="text1"/>
        </w:rPr>
      </w:pPr>
      <w:r w:rsidRPr="00CE1657">
        <w:rPr>
          <w:color w:val="000000" w:themeColor="text1"/>
        </w:rPr>
        <w:t xml:space="preserve">Prieur, L., &amp; Sathyendranath, S. (1981). An Optical Classification Of Coastal And Oceanic Waters Based On The Specific Spectral Absorption Curves Of Phytoplankton Pigments, Dissolved Organic Matter, And Other Particulate Materials1. Limnology And Oceanography, 26(4), 671–689. Https://Doi.Org/10.4319/Lo.1981.26.4.0671 </w:t>
      </w:r>
    </w:p>
    <w:p w14:paraId="2DD15290" w14:textId="670950A8" w:rsidR="005B08F5" w:rsidRPr="00CE1657" w:rsidRDefault="005310D1" w:rsidP="00B678A5">
      <w:pPr>
        <w:pStyle w:val="NormalWeb"/>
        <w:ind w:left="567" w:hanging="720"/>
        <w:rPr>
          <w:color w:val="000000" w:themeColor="text1"/>
        </w:rPr>
      </w:pPr>
      <w:r w:rsidRPr="00CE1657">
        <w:rPr>
          <w:color w:val="000000" w:themeColor="text1"/>
        </w:rPr>
        <w:t xml:space="preserve">Rabalais, N. N., Turner, R. E., Justić, D., Dortch, Q., Wiseman, W. J., Gupta, B. K., &amp; Justic, D. (1996). Nutrient Changes In The Mississippi River And System Responses On The Adjacent Continental Shelf. Estuaries, 19(2), 386. Https://Doi.Org/10.2307/1352458 </w:t>
      </w:r>
    </w:p>
    <w:p w14:paraId="4238EA8B" w14:textId="5BB6C553" w:rsidR="009977C3" w:rsidRPr="00CE1657" w:rsidRDefault="005310D1" w:rsidP="00B678A5">
      <w:pPr>
        <w:pStyle w:val="NormalWeb"/>
        <w:ind w:left="567" w:hanging="720"/>
        <w:rPr>
          <w:color w:val="000000" w:themeColor="text1"/>
          <w:shd w:val="clear" w:color="auto" w:fill="FFFFFF"/>
        </w:rPr>
      </w:pPr>
      <w:r w:rsidRPr="00CE1657">
        <w:rPr>
          <w:color w:val="000000" w:themeColor="text1"/>
          <w:shd w:val="clear" w:color="auto" w:fill="FFFFFF"/>
        </w:rPr>
        <w:lastRenderedPageBreak/>
        <w:t xml:space="preserve">Robert A. Barnes, Robert E. Eplee, G. Michael Schmidt, Frederick S. Patt, And Charles R. </w:t>
      </w:r>
      <w:r w:rsidR="00DD31E0" w:rsidRPr="00CE1657">
        <w:rPr>
          <w:color w:val="000000" w:themeColor="text1"/>
          <w:shd w:val="clear" w:color="auto" w:fill="FFFFFF"/>
        </w:rPr>
        <w:t>McClain</w:t>
      </w:r>
      <w:r w:rsidRPr="00CE1657">
        <w:rPr>
          <w:color w:val="000000" w:themeColor="text1"/>
          <w:shd w:val="clear" w:color="auto" w:fill="FFFFFF"/>
        </w:rPr>
        <w:t xml:space="preserve">, "Calibration Of </w:t>
      </w:r>
      <w:r w:rsidR="003A7DE5">
        <w:rPr>
          <w:color w:val="000000" w:themeColor="text1"/>
          <w:shd w:val="clear" w:color="auto" w:fill="FFFFFF"/>
        </w:rPr>
        <w:t>SeaWiFS</w:t>
      </w:r>
      <w:r w:rsidRPr="00CE1657">
        <w:rPr>
          <w:color w:val="000000" w:themeColor="text1"/>
          <w:shd w:val="clear" w:color="auto" w:fill="FFFFFF"/>
        </w:rPr>
        <w:t>. I. Direct Techniques," Appl. Opt. 40, 6682-6700 (2001)</w:t>
      </w:r>
    </w:p>
    <w:p w14:paraId="09FC9282" w14:textId="22499AA5" w:rsidR="00301558" w:rsidRPr="00CE1657" w:rsidRDefault="005310D1" w:rsidP="00B678A5">
      <w:pPr>
        <w:pStyle w:val="NormalWeb"/>
        <w:ind w:left="567" w:hanging="720"/>
        <w:rPr>
          <w:color w:val="000000" w:themeColor="text1"/>
        </w:rPr>
      </w:pPr>
      <w:r w:rsidRPr="00CE1657">
        <w:rPr>
          <w:color w:val="000000" w:themeColor="text1"/>
        </w:rPr>
        <w:t xml:space="preserve">Ruddick, K. G., Ovidio, F., &amp; Rijkeboer, M. (2000). Atmospheric Correction Of Seawifs Imagery For Turbid Coastal And Inland Waters. Applied Optics, 39(6), 897. Https://Doi.Org/10.1364/Ao.39.000897 </w:t>
      </w:r>
    </w:p>
    <w:p w14:paraId="04D9A42C" w14:textId="74AB773C" w:rsidR="00DB5337" w:rsidRPr="00CE1657" w:rsidRDefault="005310D1" w:rsidP="00B678A5">
      <w:pPr>
        <w:pStyle w:val="NormalWeb"/>
        <w:ind w:left="567" w:hanging="720"/>
        <w:rPr>
          <w:color w:val="000000" w:themeColor="text1"/>
        </w:rPr>
      </w:pPr>
      <w:r w:rsidRPr="00CE1657">
        <w:rPr>
          <w:color w:val="000000" w:themeColor="text1"/>
        </w:rPr>
        <w:t xml:space="preserve">Saba, V. S., Friedrichs, M. A., Antoine, D., Armstrong, R. A., Asanuma, I., Behrenfeld, M. J., Ciotti, A. M., Dowell, M., Hoepffner, N., Hyde, K. J., Ishizaka, J., Kameda, T., Marra, J., Mélin, F., Morel, A., O’reilly, J., Scardi, M., Smith, W. O., Smyth, T. J., … Westberry, T. K. (2011). An Evaluation Of Ocean Color Model Estimates Of Marine Primary Productivity In Coastal And Pelagic Regions Across The Globe. Biogeosciences, 8(2), 489–503. </w:t>
      </w:r>
      <w:hyperlink r:id="rId43" w:history="1">
        <w:r w:rsidRPr="00CE1657">
          <w:rPr>
            <w:rStyle w:val="Hyperlink"/>
            <w:color w:val="000000" w:themeColor="text1"/>
          </w:rPr>
          <w:t>Https://Doi.Org/10.5194/Bg-8-489-2011</w:t>
        </w:r>
      </w:hyperlink>
      <w:r w:rsidRPr="00CE1657">
        <w:rPr>
          <w:color w:val="000000" w:themeColor="text1"/>
        </w:rPr>
        <w:t xml:space="preserve"> </w:t>
      </w:r>
    </w:p>
    <w:p w14:paraId="4AABDB99" w14:textId="63676FCB" w:rsidR="004B42D6" w:rsidRPr="00CE1657" w:rsidRDefault="005310D1" w:rsidP="00B678A5">
      <w:pPr>
        <w:pStyle w:val="NormalWeb"/>
        <w:ind w:left="567" w:hanging="720"/>
        <w:rPr>
          <w:color w:val="000000" w:themeColor="text1"/>
        </w:rPr>
      </w:pPr>
      <w:r w:rsidRPr="00CE1657">
        <w:rPr>
          <w:color w:val="000000" w:themeColor="text1"/>
        </w:rPr>
        <w:t xml:space="preserve">Sathyendranath, S., Cota, G., Stuart, V., Maass, H., &amp; Platt, T. (2001). Remote Sensing Of Phytoplankton Pigments: A Comparison Of Empirical And Theoretical Approaches. International Journal Of Remote Sensing, 22(2–3), 249–273. Https://Doi.Org/10.1080/014311601449925 </w:t>
      </w:r>
    </w:p>
    <w:p w14:paraId="125CEEDE" w14:textId="1DF7902C" w:rsidR="00077F83" w:rsidRPr="00CE1657" w:rsidRDefault="005310D1" w:rsidP="00B678A5">
      <w:pPr>
        <w:pStyle w:val="NormalWeb"/>
        <w:ind w:left="567" w:hanging="720"/>
        <w:rPr>
          <w:color w:val="000000" w:themeColor="text1"/>
        </w:rPr>
      </w:pPr>
      <w:r w:rsidRPr="00CE1657">
        <w:rPr>
          <w:color w:val="000000" w:themeColor="text1"/>
        </w:rPr>
        <w:t xml:space="preserve">Sathyendranath, Shubha, Brewin, R., Brockmann, C., Brotas, V., Calton, B., Chuprin, A., Cipollini, P., Couto, A., Dingle, J., Doerffer, R., Donlon, C., Dowell, M., Farman, A., Grant, M., Groom, S., Horseman, A., Jackson, T., Krasemann, H., Lavender, S., … Platt, T. (2019). An Ocean-Colour Time Series For Use In Climate Studies: The Experience Of The Ocean-Colour Climate Change Initiative (Oc-Cci). Sensors, 19(19), 4285. Https://Doi.Org/10.3390/S19194285 </w:t>
      </w:r>
    </w:p>
    <w:p w14:paraId="1135E39D" w14:textId="7A67D1F2" w:rsidR="004B42D6" w:rsidRPr="00CE1657" w:rsidRDefault="005310D1" w:rsidP="00B678A5">
      <w:pPr>
        <w:pStyle w:val="NormalWeb"/>
        <w:ind w:left="567" w:hanging="720"/>
        <w:rPr>
          <w:color w:val="000000" w:themeColor="text1"/>
        </w:rPr>
      </w:pPr>
      <w:r w:rsidRPr="00CE1657">
        <w:rPr>
          <w:color w:val="000000" w:themeColor="text1"/>
        </w:rPr>
        <w:t xml:space="preserve">Sathyendranath, S., Stuart, V., Irwin, B. D., Maass, H., Savidge, G., Gilpin, L., &amp; Platt, T. (1999). Seasonal Variations In Bio-Optical Properties Of Phytoplankton In The Arabian Sea. Deep Sea Research Part Ii: Topical Studies In Oceanography, 46(3–4), 633–653. Https://Doi.Org/10.1016/S0967-0645(98)00121-0 </w:t>
      </w:r>
    </w:p>
    <w:p w14:paraId="029DB33D" w14:textId="5AB04B09" w:rsidR="00B05378" w:rsidRPr="00CE1657" w:rsidRDefault="005310D1" w:rsidP="00B678A5">
      <w:pPr>
        <w:pStyle w:val="NormalWeb"/>
        <w:ind w:left="567" w:hanging="720"/>
        <w:rPr>
          <w:color w:val="000000" w:themeColor="text1"/>
        </w:rPr>
      </w:pPr>
      <w:r w:rsidRPr="00CE1657">
        <w:rPr>
          <w:color w:val="000000" w:themeColor="text1"/>
        </w:rPr>
        <w:t xml:space="preserve">Schlünz, B., &amp; Schneider, R. R. (2000). Transport Of Terrestrial Organic Carbon To The Oceans By Rivers: Re-Estimating Flux- And Burial Rates. International Journal Of Earth Sciences, 88(4), 599–606. Https://Doi.Org/10.1007/S005310050290 </w:t>
      </w:r>
    </w:p>
    <w:p w14:paraId="0596528D" w14:textId="5206731B" w:rsidR="00D90AF4" w:rsidRPr="00CE1657" w:rsidRDefault="005310D1" w:rsidP="00B678A5">
      <w:pPr>
        <w:pStyle w:val="NormalWeb"/>
        <w:ind w:left="567" w:hanging="720"/>
        <w:rPr>
          <w:color w:val="000000" w:themeColor="text1"/>
        </w:rPr>
      </w:pPr>
      <w:r w:rsidRPr="00CE1657">
        <w:rPr>
          <w:color w:val="000000" w:themeColor="text1"/>
        </w:rPr>
        <w:t xml:space="preserve">Schofield, O., Arnone, R., Bissett, P., Dickey, T., Davis, C., Finkel, Z., Oliver, M., &amp; Moline, M. (2004). Watercolors In The Coastal Zone: What Can We See? Oceanography, 17(2), 24–31. Https://Doi.Org/10.5670/Oceanog.2004.44 </w:t>
      </w:r>
    </w:p>
    <w:p w14:paraId="4C0F431C" w14:textId="77993847" w:rsidR="00B05378" w:rsidRPr="00CE1657" w:rsidRDefault="005310D1" w:rsidP="00B678A5">
      <w:pPr>
        <w:pStyle w:val="NormalWeb"/>
        <w:ind w:left="567" w:hanging="720"/>
        <w:rPr>
          <w:color w:val="000000" w:themeColor="text1"/>
        </w:rPr>
      </w:pPr>
      <w:r w:rsidRPr="00CE1657">
        <w:rPr>
          <w:color w:val="000000" w:themeColor="text1"/>
        </w:rPr>
        <w:t xml:space="preserve">Seahawk-1 Cubesat Ocean Color Mission. Eoportal. (N.D.). Https://Www.Eoportal.Org/Satellite-Missions/Seahawk-1#Seahawk-1-Cubesat-Ocean-Color-Mission </w:t>
      </w:r>
    </w:p>
    <w:p w14:paraId="18A78ACE" w14:textId="0BD53CBA" w:rsidR="00941FEC" w:rsidRPr="00CE1657" w:rsidRDefault="005310D1" w:rsidP="00B678A5">
      <w:pPr>
        <w:pStyle w:val="NormalWeb"/>
        <w:ind w:left="567" w:hanging="720"/>
        <w:rPr>
          <w:color w:val="000000" w:themeColor="text1"/>
        </w:rPr>
      </w:pPr>
      <w:r w:rsidRPr="00CE1657">
        <w:rPr>
          <w:color w:val="000000" w:themeColor="text1"/>
        </w:rPr>
        <w:t xml:space="preserve">Sentinel-2 - Missions - Sentinel Online. Sentinel Online. (N.D.-A). Https://Sentinels.Copernicus.Eu/Web/Sentinel/Missions/Sentinel-2 </w:t>
      </w:r>
    </w:p>
    <w:p w14:paraId="4DCC9458" w14:textId="66E6B879" w:rsidR="00397D0F" w:rsidRPr="00CE1657" w:rsidRDefault="005310D1" w:rsidP="00B678A5">
      <w:pPr>
        <w:pStyle w:val="NormalWeb"/>
        <w:ind w:left="567" w:hanging="720"/>
        <w:rPr>
          <w:color w:val="000000" w:themeColor="text1"/>
        </w:rPr>
      </w:pPr>
      <w:r w:rsidRPr="00CE1657">
        <w:rPr>
          <w:color w:val="000000" w:themeColor="text1"/>
        </w:rPr>
        <w:lastRenderedPageBreak/>
        <w:t>Seymour, J. R., J. G. Mitchell, And L. Seuront, 2004, Microscale Heterogeneity In The Activity Of Coastal Bacterioplankton Communities, Aquat. Microb. Ecol. 35:1–16.</w:t>
      </w:r>
    </w:p>
    <w:p w14:paraId="70C2F963" w14:textId="45B371B3" w:rsidR="00EF7D04" w:rsidRPr="00CE1657" w:rsidRDefault="005310D1" w:rsidP="00B678A5">
      <w:pPr>
        <w:pStyle w:val="NormalWeb"/>
        <w:ind w:left="567" w:hanging="720"/>
        <w:rPr>
          <w:color w:val="000000" w:themeColor="text1"/>
        </w:rPr>
      </w:pPr>
      <w:r w:rsidRPr="00CE1657">
        <w:rPr>
          <w:color w:val="000000" w:themeColor="text1"/>
        </w:rPr>
        <w:t xml:space="preserve">Sheaves, M., Baker, R., Nagelkerken, I., &amp; Connolly, R. M. (2014). True Value Of Estuarine And Coastal Nurseries For Fish: Incorporating Complexity And Dynamics. Estuaries And Coasts, 38(2), 401–414. </w:t>
      </w:r>
      <w:hyperlink r:id="rId44" w:history="1">
        <w:r w:rsidRPr="00CE1657">
          <w:rPr>
            <w:rStyle w:val="Hyperlink"/>
            <w:color w:val="000000" w:themeColor="text1"/>
          </w:rPr>
          <w:t>Https://Doi.Org/10.1007/S12237-014-9846-X</w:t>
        </w:r>
      </w:hyperlink>
    </w:p>
    <w:p w14:paraId="74C8E6F7" w14:textId="0C8352E3" w:rsidR="001B110C" w:rsidRPr="00CE1657" w:rsidRDefault="005310D1" w:rsidP="00B678A5">
      <w:pPr>
        <w:pStyle w:val="NormalWeb"/>
        <w:ind w:left="567" w:hanging="720"/>
        <w:rPr>
          <w:color w:val="000000" w:themeColor="text1"/>
        </w:rPr>
      </w:pPr>
      <w:r w:rsidRPr="00CE1657">
        <w:rPr>
          <w:color w:val="000000" w:themeColor="text1"/>
        </w:rPr>
        <w:t xml:space="preserve">Shen, L., Xu, H., &amp; Guo, X. (2012). Satellite Remote Sensing Of Harmful Algal Blooms (Habs) And A Potential Synthesized Framework. Sensors, 12(6), 7778–7803. Https://Doi.Org/10.3390/S120607778 </w:t>
      </w:r>
    </w:p>
    <w:p w14:paraId="6CB054C8" w14:textId="675A8477" w:rsidR="00C2218E" w:rsidRPr="00CE1657" w:rsidRDefault="005310D1" w:rsidP="00B678A5">
      <w:pPr>
        <w:pStyle w:val="NormalWeb"/>
        <w:ind w:left="567" w:hanging="720"/>
        <w:rPr>
          <w:color w:val="000000" w:themeColor="text1"/>
        </w:rPr>
      </w:pPr>
      <w:r w:rsidRPr="00CE1657">
        <w:rPr>
          <w:color w:val="000000" w:themeColor="text1"/>
        </w:rPr>
        <w:t xml:space="preserve">Shi, K., Zhang, Y., Liu, X., Wang, M., &amp; Qin, B. (2014). Remote Sensing Of Diffuse Attenuation Coefficient Of Photosynthetically Active Radiation In Lake Taihu Using Meris Data. Remote Sensing Of Environment, 140, 365–377. Https://Doi.Org/10.1016/J.Rse.2013.09.013 </w:t>
      </w:r>
    </w:p>
    <w:p w14:paraId="14AF95C0" w14:textId="49023FEA" w:rsidR="00A73D21" w:rsidRPr="00CE1657" w:rsidRDefault="005310D1" w:rsidP="00B678A5">
      <w:pPr>
        <w:pStyle w:val="NormalWeb"/>
        <w:ind w:left="567" w:hanging="720"/>
        <w:rPr>
          <w:color w:val="000000" w:themeColor="text1"/>
        </w:rPr>
      </w:pPr>
      <w:r w:rsidRPr="00CE1657">
        <w:rPr>
          <w:color w:val="000000" w:themeColor="text1"/>
        </w:rPr>
        <w:t xml:space="preserve">Siegel, D. A., Buesseler, K. O., Doney, S. C., Sailley, S. F., Behrenfeld, M. J., &amp; Boyd, P. W. (2014). Global Assessment Of Ocean Carbon Export By Combining Satellite Observations And Food-Web Models. Global Biogeochemical Cycles, 28(3), 181–196. Https://Doi.Org/10.1002/2013gb004743 </w:t>
      </w:r>
    </w:p>
    <w:p w14:paraId="6E81497D" w14:textId="4F4B1BB2" w:rsidR="00F00A75" w:rsidRPr="00CE1657" w:rsidRDefault="005310D1" w:rsidP="00B678A5">
      <w:pPr>
        <w:pStyle w:val="NormalWeb"/>
        <w:ind w:left="567" w:hanging="720"/>
        <w:rPr>
          <w:color w:val="000000" w:themeColor="text1"/>
        </w:rPr>
      </w:pPr>
      <w:r w:rsidRPr="00CE1657">
        <w:rPr>
          <w:color w:val="000000" w:themeColor="text1"/>
        </w:rPr>
        <w:t xml:space="preserve">Siegel, David A., Wang, M., Maritorena, S., &amp; Robinson, W. (2000). Atmospheric Correction Of Satellite Ocean Color Imagery: The Black Pixel Assumption. Applied Optics, 39(21), 3582. </w:t>
      </w:r>
      <w:hyperlink r:id="rId45" w:history="1">
        <w:r w:rsidRPr="00CE1657">
          <w:rPr>
            <w:rStyle w:val="Hyperlink"/>
            <w:color w:val="000000" w:themeColor="text1"/>
          </w:rPr>
          <w:t>Https://Doi.Org/10.1364/Ao.39.003582</w:t>
        </w:r>
      </w:hyperlink>
      <w:r w:rsidRPr="00CE1657">
        <w:rPr>
          <w:color w:val="000000" w:themeColor="text1"/>
        </w:rPr>
        <w:t xml:space="preserve"> </w:t>
      </w:r>
    </w:p>
    <w:p w14:paraId="09602D48" w14:textId="55337843" w:rsidR="00042FB6" w:rsidRPr="00CE1657" w:rsidRDefault="005310D1" w:rsidP="00B678A5">
      <w:pPr>
        <w:pStyle w:val="NormalWeb"/>
        <w:ind w:left="567" w:hanging="720"/>
        <w:rPr>
          <w:color w:val="000000" w:themeColor="text1"/>
        </w:rPr>
      </w:pPr>
      <w:r w:rsidRPr="00CE1657">
        <w:rPr>
          <w:color w:val="000000" w:themeColor="text1"/>
        </w:rPr>
        <w:t xml:space="preserve">Silulwane, N. F., Richardson, A. J., Shillington, F. A., &amp; Mitchell-Innes, B. A. (2001). Identification And Classification Of Vertical Chlorophyll Patterns In The Benguela Upwelling System And Angola-Benguela Front Using An Artificial Neural Network. South African Journal Of Marine Science, 23(1), 37–51. Https://Doi.Org/10.2989/025776101784528872 </w:t>
      </w:r>
    </w:p>
    <w:p w14:paraId="39F9074F" w14:textId="7AD04482" w:rsidR="000879E8" w:rsidRPr="00CE1657" w:rsidRDefault="005310D1" w:rsidP="00B678A5">
      <w:pPr>
        <w:pStyle w:val="NormalWeb"/>
        <w:ind w:left="567" w:hanging="720"/>
        <w:rPr>
          <w:color w:val="000000" w:themeColor="text1"/>
        </w:rPr>
      </w:pPr>
      <w:r w:rsidRPr="00CE1657">
        <w:rPr>
          <w:color w:val="000000" w:themeColor="text1"/>
        </w:rPr>
        <w:t xml:space="preserve">Smith, R. C., &amp; Baker, K. S. (1978). Optical Classification Of Natural Waters 1. Limnology And Oceanography, 23(2), 260–267. Https://Doi.Org/10.4319/Lo.1978.23.2.0260 </w:t>
      </w:r>
    </w:p>
    <w:p w14:paraId="227B30DB" w14:textId="34191E62" w:rsidR="00AA069C" w:rsidRPr="00CE1657" w:rsidRDefault="005310D1" w:rsidP="00B678A5">
      <w:pPr>
        <w:pStyle w:val="NormalWeb"/>
        <w:ind w:left="567" w:hanging="720"/>
        <w:rPr>
          <w:color w:val="000000" w:themeColor="text1"/>
        </w:rPr>
      </w:pPr>
      <w:r w:rsidRPr="00CE1657">
        <w:rPr>
          <w:color w:val="000000" w:themeColor="text1"/>
        </w:rPr>
        <w:t>Stumpf, Richard &amp; Arnone, Robert &amp; Gould, R. &amp; Martinolich, P. &amp; Ransibrahmanakul, Varis. (2003). A Partially Coupled Ocean-Atmosphere Model For Retrieval Of Water-Leaving Radiance From Seawifs In Coastal Waters. Nasa Tech. Memo. 206892. 51-59.</w:t>
      </w:r>
    </w:p>
    <w:p w14:paraId="580B73A7" w14:textId="5D4D4EA1" w:rsidR="005B08F5" w:rsidRPr="00CE1657" w:rsidRDefault="005310D1" w:rsidP="00B678A5">
      <w:pPr>
        <w:pStyle w:val="NormalWeb"/>
        <w:ind w:left="567" w:hanging="720"/>
        <w:rPr>
          <w:color w:val="000000" w:themeColor="text1"/>
        </w:rPr>
      </w:pPr>
      <w:r w:rsidRPr="00CE1657">
        <w:rPr>
          <w:color w:val="000000" w:themeColor="text1"/>
        </w:rPr>
        <w:t xml:space="preserve">Siegel, D. A., Doney, S. C., &amp; Yoder, J. A. (2002). The North Atlantic Spring Phytoplankton Bloom And Sverdrup’s Critical Depth Hypothesis. Science, 296(5568), 730–733. Https://Doi.Org/10.1126/Science.1069174 </w:t>
      </w:r>
    </w:p>
    <w:p w14:paraId="5EF9EFC4" w14:textId="28F4DB73" w:rsidR="00264FDB" w:rsidRPr="00CE1657" w:rsidRDefault="005310D1" w:rsidP="00B678A5">
      <w:pPr>
        <w:pStyle w:val="NormalWeb"/>
        <w:ind w:left="567" w:hanging="720"/>
        <w:rPr>
          <w:color w:val="000000" w:themeColor="text1"/>
        </w:rPr>
      </w:pPr>
      <w:r w:rsidRPr="00CE1657">
        <w:rPr>
          <w:color w:val="000000" w:themeColor="text1"/>
        </w:rPr>
        <w:t xml:space="preserve">Sverdrup, H. U. (1953). On Conditions For The Vernal Blooming Of Phytoplankton. Ices Journal Of Marine Science, 18(3), 287–295. Https://Doi.Org/10.1093/Icesjms/18.3.287 </w:t>
      </w:r>
    </w:p>
    <w:p w14:paraId="48E18661" w14:textId="2D3B8EDF" w:rsidR="00B136F5" w:rsidRPr="00CE1657" w:rsidRDefault="005310D1" w:rsidP="00B678A5">
      <w:pPr>
        <w:pStyle w:val="NormalWeb"/>
        <w:ind w:left="567" w:hanging="720"/>
        <w:rPr>
          <w:color w:val="000000" w:themeColor="text1"/>
        </w:rPr>
      </w:pPr>
      <w:r w:rsidRPr="00CE1657">
        <w:rPr>
          <w:color w:val="000000" w:themeColor="text1"/>
        </w:rPr>
        <w:lastRenderedPageBreak/>
        <w:t xml:space="preserve">Tilstone, G. H., Lotliker, A. A., Miller, P. I., Ashraf, P. M., Kumar, T. S., Suresh, T., Ragavan, B. R., &amp; Menon, H. B. (2013). Assessment Of Modis-Aqua Chlorophyll-A Algorithms In Coastal And Shelf Waters Of The Eastern Arabian Sea. Continental Shelf Research, 65, 14–26. Https://Doi.Org/10.1016/J.Csr.2013.06.003 </w:t>
      </w:r>
    </w:p>
    <w:p w14:paraId="4286AE4A" w14:textId="7AC923DB" w:rsidR="008D7286" w:rsidRPr="00CE1657" w:rsidRDefault="005310D1" w:rsidP="00B678A5">
      <w:pPr>
        <w:pStyle w:val="NormalWeb"/>
        <w:ind w:left="567" w:hanging="720"/>
        <w:rPr>
          <w:color w:val="000000" w:themeColor="text1"/>
        </w:rPr>
      </w:pPr>
      <w:r w:rsidRPr="00CE1657">
        <w:rPr>
          <w:color w:val="000000" w:themeColor="text1"/>
        </w:rPr>
        <w:t xml:space="preserve">Tran, T. K., Duforêt-Gaurier, L., Vantrepotte, V., Jorge, D. S., Mériaux, X., Cauvin, A., Fanton D’andon, O., &amp; Loisel, H. (2019). Deriving Particulate Organic Carbon In Coastal Waters From Remote Sensing: Inter-Comparison Exercise And Development Of A Maximum Band-Ratio Approach. Remote Sensing, 11(23), 2849. Https://Doi.Org/10.3390/Rs11232849 </w:t>
      </w:r>
    </w:p>
    <w:p w14:paraId="4816B463" w14:textId="1245D029" w:rsidR="00B55F7A" w:rsidRPr="00CE1657" w:rsidRDefault="005310D1" w:rsidP="00B678A5">
      <w:pPr>
        <w:pStyle w:val="NormalWeb"/>
        <w:ind w:left="567" w:hanging="720"/>
        <w:rPr>
          <w:color w:val="000000" w:themeColor="text1"/>
        </w:rPr>
      </w:pPr>
      <w:r w:rsidRPr="00CE1657">
        <w:rPr>
          <w:color w:val="000000" w:themeColor="text1"/>
        </w:rPr>
        <w:t xml:space="preserve">User Guides - Sentinel-3 Olci - Sentinel Online. Sentinel Online. (N.D.). Https://Sentinels.Copernicus.Eu/Web/Sentinel/User-Guides/Sentinel-3-Olci </w:t>
      </w:r>
    </w:p>
    <w:p w14:paraId="7DDA08F6" w14:textId="736A000E" w:rsidR="00853056" w:rsidRPr="00CE1657" w:rsidRDefault="005310D1" w:rsidP="00B678A5">
      <w:pPr>
        <w:pStyle w:val="NormalWeb"/>
        <w:ind w:left="567" w:hanging="720"/>
        <w:rPr>
          <w:color w:val="000000" w:themeColor="text1"/>
        </w:rPr>
      </w:pPr>
      <w:r w:rsidRPr="00CE1657">
        <w:rPr>
          <w:color w:val="000000" w:themeColor="text1"/>
        </w:rPr>
        <w:t xml:space="preserve">Valiela, I., Bowen, J. L., &amp; York, J. K. (2001). Mangrove Forests: One Of The World’s Threatened Major Tropical Environments. Bioscience, 51(10), 807. </w:t>
      </w:r>
      <w:hyperlink r:id="rId46" w:history="1">
        <w:r w:rsidRPr="00CE1657">
          <w:rPr>
            <w:rStyle w:val="Hyperlink"/>
            <w:color w:val="000000" w:themeColor="text1"/>
          </w:rPr>
          <w:t>Https://Doi.Org/10.1641/0006-3568(2001)051[0807:Mfootw]2.0.Co;2</w:t>
        </w:r>
      </w:hyperlink>
      <w:r w:rsidRPr="00CE1657">
        <w:rPr>
          <w:color w:val="000000" w:themeColor="text1"/>
        </w:rPr>
        <w:t xml:space="preserve"> </w:t>
      </w:r>
    </w:p>
    <w:p w14:paraId="329DDBD1" w14:textId="7D420BC2" w:rsidR="009C152F" w:rsidRPr="00CE1657" w:rsidRDefault="005310D1" w:rsidP="00B678A5">
      <w:pPr>
        <w:pStyle w:val="NormalWeb"/>
        <w:ind w:left="567" w:hanging="720"/>
        <w:rPr>
          <w:color w:val="000000" w:themeColor="text1"/>
        </w:rPr>
      </w:pPr>
      <w:r w:rsidRPr="00CE1657">
        <w:rPr>
          <w:color w:val="000000" w:themeColor="text1"/>
        </w:rPr>
        <w:t xml:space="preserve">Vanhellemont, Q., &amp; Ruddick, K. (2014). Turbid Wakes Associated With Offshore Wind Turbines Observed With Landsat 8. Remote Sensing Of Environment, 145, 105–115. Https://Doi.Org/10.1016/J.Rse.2014.01.009 </w:t>
      </w:r>
    </w:p>
    <w:p w14:paraId="180011C9" w14:textId="207ABBD6" w:rsidR="009C152F" w:rsidRPr="00CE1657" w:rsidRDefault="005310D1" w:rsidP="00B678A5">
      <w:pPr>
        <w:pStyle w:val="NormalWeb"/>
        <w:ind w:left="567" w:hanging="720"/>
        <w:rPr>
          <w:color w:val="000000" w:themeColor="text1"/>
        </w:rPr>
      </w:pPr>
      <w:r w:rsidRPr="00CE1657">
        <w:rPr>
          <w:color w:val="000000" w:themeColor="text1"/>
        </w:rPr>
        <w:t xml:space="preserve">Vanhellemont, Q., &amp; Ruddick, K. (2015). Advantages Of </w:t>
      </w:r>
      <w:r w:rsidR="003A7DE5">
        <w:rPr>
          <w:color w:val="000000" w:themeColor="text1"/>
        </w:rPr>
        <w:t>High-Quality</w:t>
      </w:r>
      <w:r w:rsidRPr="00CE1657">
        <w:rPr>
          <w:color w:val="000000" w:themeColor="text1"/>
        </w:rPr>
        <w:t xml:space="preserve"> Swir Bands For Ocean Colour Processing: Examples From Landsat-8. Remote Sensing Of Environment, 161, 89–106. </w:t>
      </w:r>
      <w:hyperlink r:id="rId47" w:history="1">
        <w:r w:rsidRPr="00CE1657">
          <w:rPr>
            <w:rStyle w:val="Hyperlink"/>
            <w:color w:val="000000" w:themeColor="text1"/>
          </w:rPr>
          <w:t>Https://Doi.Org/10.1016/J.Rse.2015.02.007</w:t>
        </w:r>
      </w:hyperlink>
      <w:r w:rsidRPr="00CE1657">
        <w:rPr>
          <w:color w:val="000000" w:themeColor="text1"/>
        </w:rPr>
        <w:t xml:space="preserve"> </w:t>
      </w:r>
    </w:p>
    <w:p w14:paraId="1485F043" w14:textId="21AEDC9A" w:rsidR="00161FC9" w:rsidRPr="00CE1657" w:rsidRDefault="005310D1" w:rsidP="00B678A5">
      <w:pPr>
        <w:pStyle w:val="NormalWeb"/>
        <w:ind w:left="567" w:hanging="720"/>
        <w:rPr>
          <w:color w:val="000000" w:themeColor="text1"/>
        </w:rPr>
      </w:pPr>
      <w:r w:rsidRPr="00CE1657">
        <w:rPr>
          <w:color w:val="000000" w:themeColor="text1"/>
        </w:rPr>
        <w:t xml:space="preserve">Wagh, P., Sojan, J. M., Babu, S. J., Valsala, R., Bhatia, S., &amp; Srivastav, R. (2020). Indicative Lake Water Quality Assessment Using Remote Sensing Images-Effect Of Covid-19 Lockdown. Water, 13(1), 73. Https://Doi.Org/10.3390/W13010073 </w:t>
      </w:r>
    </w:p>
    <w:p w14:paraId="752751F6" w14:textId="528EC969" w:rsidR="00146889" w:rsidRPr="00CE1657" w:rsidRDefault="005310D1" w:rsidP="00B678A5">
      <w:pPr>
        <w:pStyle w:val="NormalWeb"/>
        <w:ind w:left="567" w:hanging="720"/>
        <w:rPr>
          <w:color w:val="000000" w:themeColor="text1"/>
        </w:rPr>
      </w:pPr>
      <w:r w:rsidRPr="00CE1657">
        <w:rPr>
          <w:color w:val="000000" w:themeColor="text1"/>
        </w:rPr>
        <w:t xml:space="preserve">Wang, J., Wang, Y., Lee, Z., Wang, D., Chen, S., &amp; Lai, W. (2022). A Revision Of Nasa Seadas Atmospheric Correction Algorithm Over Turbid Waters With Artificial Neural Networks Estimated Remote-Sensing Reflectance In The Near-Infrared. Isprs Journal Of Photogrammetry And Remote Sensing, 194, 235–249. Https://Doi.Org/10.1016/J.Isprsjprs.2022.10.014 </w:t>
      </w:r>
    </w:p>
    <w:p w14:paraId="34FEABA8" w14:textId="6100D01B" w:rsidR="00C479C3" w:rsidRPr="00CE1657" w:rsidRDefault="005310D1" w:rsidP="00B678A5">
      <w:pPr>
        <w:pStyle w:val="NormalWeb"/>
        <w:ind w:left="567" w:hanging="720"/>
        <w:rPr>
          <w:color w:val="000000" w:themeColor="text1"/>
        </w:rPr>
      </w:pPr>
      <w:r w:rsidRPr="00CE1657">
        <w:rPr>
          <w:color w:val="000000" w:themeColor="text1"/>
        </w:rPr>
        <w:t xml:space="preserve">Wang, M., Shi, W., &amp; Tang, J. (2011). Water Property Monitoring And Assessment For China’s Inland Lake Taihu From Modis-Aqua Measurements. Remote Sensing Of Environment, 115(3), 841–854. </w:t>
      </w:r>
      <w:hyperlink r:id="rId48" w:history="1">
        <w:r w:rsidRPr="00CE1657">
          <w:rPr>
            <w:rStyle w:val="Hyperlink"/>
            <w:color w:val="000000" w:themeColor="text1"/>
          </w:rPr>
          <w:t>Https://Doi.Org/10.1016/J.Rse.2010.11.012</w:t>
        </w:r>
      </w:hyperlink>
      <w:r w:rsidRPr="00CE1657">
        <w:rPr>
          <w:color w:val="000000" w:themeColor="text1"/>
        </w:rPr>
        <w:t xml:space="preserve"> </w:t>
      </w:r>
    </w:p>
    <w:p w14:paraId="285729D8" w14:textId="1F215E1F" w:rsidR="000C2D67" w:rsidRPr="00CE1657" w:rsidRDefault="005310D1" w:rsidP="00B678A5">
      <w:pPr>
        <w:pStyle w:val="NormalWeb"/>
        <w:ind w:left="567" w:hanging="720"/>
        <w:rPr>
          <w:color w:val="000000" w:themeColor="text1"/>
        </w:rPr>
      </w:pPr>
      <w:r w:rsidRPr="00CE1657">
        <w:rPr>
          <w:color w:val="000000" w:themeColor="text1"/>
        </w:rPr>
        <w:t xml:space="preserve">Wang, M., Son, S., &amp; Shi, W. (2009). Evaluation Of Modis Swir And Nir-Swir Atmospheric Correction Algorithms Using Seabass Data. Remote Sensing Of Environment, 113(3), 635–644. Https://Doi.Org/10.1016/J.Rse.2008.11.005 </w:t>
      </w:r>
    </w:p>
    <w:p w14:paraId="7506CED0" w14:textId="7D243012" w:rsidR="009769ED" w:rsidRPr="00CE1657" w:rsidRDefault="005310D1" w:rsidP="00B678A5">
      <w:pPr>
        <w:pStyle w:val="NormalWeb"/>
        <w:ind w:left="567" w:hanging="720"/>
        <w:rPr>
          <w:color w:val="000000" w:themeColor="text1"/>
        </w:rPr>
      </w:pPr>
      <w:r w:rsidRPr="00CE1657">
        <w:rPr>
          <w:color w:val="000000" w:themeColor="text1"/>
        </w:rPr>
        <w:lastRenderedPageBreak/>
        <w:t xml:space="preserve">Wang, M., Tang, J., &amp; Shi, W. (2007). Modis-Derived Ocean Color Products Along The China East Coastal Region. Geophysical Research Letters, 34(6). </w:t>
      </w:r>
      <w:hyperlink r:id="rId49" w:history="1">
        <w:r w:rsidRPr="00CE1657">
          <w:rPr>
            <w:rStyle w:val="Hyperlink"/>
            <w:color w:val="000000" w:themeColor="text1"/>
          </w:rPr>
          <w:t>Https://Doi.Org/10.1029/2006gl028599</w:t>
        </w:r>
      </w:hyperlink>
      <w:r w:rsidRPr="00CE1657">
        <w:rPr>
          <w:color w:val="000000" w:themeColor="text1"/>
        </w:rPr>
        <w:t xml:space="preserve"> </w:t>
      </w:r>
    </w:p>
    <w:p w14:paraId="5A3E5215" w14:textId="3CD33871" w:rsidR="00243FA8" w:rsidRPr="00CE1657" w:rsidRDefault="005310D1" w:rsidP="005310D1">
      <w:pPr>
        <w:pStyle w:val="NormalWeb"/>
        <w:ind w:left="567" w:hanging="720"/>
        <w:rPr>
          <w:color w:val="000000" w:themeColor="text1"/>
        </w:rPr>
      </w:pPr>
      <w:r w:rsidRPr="00CE1657">
        <w:rPr>
          <w:color w:val="000000" w:themeColor="text1"/>
        </w:rPr>
        <w:t xml:space="preserve">Wang, Y., Lee, Z., Wei, J., Shang, S., Wang, M., &amp; Lai, W. (2021). Extending Satellite Ocean Color Remote Sensing To The Near-Blue Ultraviolet Bands. Remote Sensing Of Environment, 253, 112228. Https://Doi.Org/10.1016/J.Rse.2020.112228 </w:t>
      </w:r>
    </w:p>
    <w:p w14:paraId="78A75B1C" w14:textId="4504294E" w:rsidR="009769ED" w:rsidRPr="00CE1657" w:rsidRDefault="005310D1" w:rsidP="005310D1">
      <w:pPr>
        <w:pStyle w:val="NormalWeb"/>
        <w:ind w:left="567" w:hanging="720"/>
        <w:rPr>
          <w:color w:val="000000" w:themeColor="text1"/>
        </w:rPr>
      </w:pPr>
      <w:r w:rsidRPr="00CE1657">
        <w:rPr>
          <w:color w:val="000000" w:themeColor="text1"/>
        </w:rPr>
        <w:t xml:space="preserve">Werdell, P. J., &amp; Bailey, S. W. (2005). An Improved In-Situ Bio-Optical Data Set For Ocean Color Algorithm Development And Satellite Data Product Validation. Remote Sensing Of Environment, 98(1), 122–140. Https://Doi.Org/10.1016/J.Rse.2005.07.001 </w:t>
      </w:r>
    </w:p>
    <w:p w14:paraId="0F371D77" w14:textId="146E28FB" w:rsidR="00C15671" w:rsidRPr="00CE1657" w:rsidRDefault="005310D1" w:rsidP="005310D1">
      <w:pPr>
        <w:pStyle w:val="NormalWeb"/>
        <w:ind w:left="567" w:hanging="720"/>
        <w:rPr>
          <w:color w:val="000000" w:themeColor="text1"/>
        </w:rPr>
      </w:pPr>
      <w:r w:rsidRPr="00CE1657">
        <w:rPr>
          <w:color w:val="000000" w:themeColor="text1"/>
        </w:rPr>
        <w:t xml:space="preserve">Werdell, P. J., Mckinna, L. I. W., Boss, E., Ackleson, S. G., Craig, S. E., Gregg, W. W., Lee, Z., Maritorena, S., Roesler, C. S., Rousseaux, C. S., Stramski, D., Sullivan, J. M., Twardowski, M. S., Tzortziou, M., &amp; Zhang, X. (2018). An Overview Of Approaches And Challenges For Retrieving Marine Inherent Optical Properties From Ocean Color Remote Sensing. Progress In Oceanography, 160, 186–212. Https://Doi.Org/10.1016/J.Pocean.2018.01.001 </w:t>
      </w:r>
    </w:p>
    <w:p w14:paraId="6BA35182" w14:textId="34F3E115" w:rsidR="00A73D21" w:rsidRPr="00CE1657" w:rsidRDefault="005310D1" w:rsidP="005310D1">
      <w:pPr>
        <w:pStyle w:val="NormalWeb"/>
        <w:ind w:left="567" w:hanging="720"/>
        <w:rPr>
          <w:color w:val="000000" w:themeColor="text1"/>
        </w:rPr>
      </w:pPr>
      <w:r w:rsidRPr="00CE1657">
        <w:rPr>
          <w:color w:val="000000" w:themeColor="text1"/>
        </w:rPr>
        <w:t xml:space="preserve">Westberry, T. K., Schultz, P., Behrenfeld, M. J., Dunne, J. P., Hiscock, M. R., Maritorena, S., Sarmiento, J. L., &amp; Siegel, D. A. (2016). Annual Cycles Of Phytoplankton Biomass In The Subarctic Atlantic And Pacific Ocean. Global Biogeochemical Cycles, 30(2), 175–190. Https://Doi.Org/10.1002/2015gb005276 </w:t>
      </w:r>
    </w:p>
    <w:p w14:paraId="259915EE" w14:textId="5E77C7D8" w:rsidR="00B5493B" w:rsidRPr="00CE1657" w:rsidRDefault="005310D1" w:rsidP="005310D1">
      <w:pPr>
        <w:pStyle w:val="NormalWeb"/>
        <w:ind w:left="567" w:hanging="720"/>
        <w:rPr>
          <w:color w:val="000000" w:themeColor="text1"/>
        </w:rPr>
      </w:pPr>
      <w:r w:rsidRPr="00CE1657">
        <w:rPr>
          <w:color w:val="000000" w:themeColor="text1"/>
        </w:rPr>
        <w:t xml:space="preserve">Xi, H. (2021). Global Chlorophyll A Concentrations Of Phytoplankton Functional Types With Detailed Uncertainty Assessment Using Multi-Sensor Ocean Color And Sea Surface Temperature Satellite Products. Https://Doi.Org/10.1002/Essoar.10505775.1 </w:t>
      </w:r>
    </w:p>
    <w:p w14:paraId="7F81CA32" w14:textId="19AF4E04" w:rsidR="00C2218E" w:rsidRPr="00CE1657" w:rsidRDefault="005310D1" w:rsidP="005310D1">
      <w:pPr>
        <w:pStyle w:val="NormalWeb"/>
        <w:ind w:left="567" w:hanging="720"/>
        <w:rPr>
          <w:color w:val="000000" w:themeColor="text1"/>
        </w:rPr>
      </w:pPr>
      <w:r w:rsidRPr="00CE1657">
        <w:rPr>
          <w:color w:val="000000" w:themeColor="text1"/>
        </w:rPr>
        <w:t xml:space="preserve">Xue, K., Zhang, Y., Ma, R., &amp; Duan, H. (2017). An Approach To Correct The Effects Of Phytoplankton Vertical Nonuniform Distribution On Remote Sensing Reflectance Of Cyanobacterial Bloom Waters. Limnology And Oceanography: Methods, 15(3), 302–319. Https://Doi.Org/10.1002/Lom3.10158 </w:t>
      </w:r>
    </w:p>
    <w:p w14:paraId="28295531" w14:textId="6EC1BA8E" w:rsidR="00DC1057" w:rsidRPr="00CE1657" w:rsidRDefault="005310D1" w:rsidP="005310D1">
      <w:pPr>
        <w:pStyle w:val="NormalWeb"/>
        <w:ind w:left="567" w:hanging="720"/>
        <w:rPr>
          <w:color w:val="000000" w:themeColor="text1"/>
        </w:rPr>
      </w:pPr>
      <w:r w:rsidRPr="00CE1657">
        <w:rPr>
          <w:color w:val="000000" w:themeColor="text1"/>
        </w:rPr>
        <w:t xml:space="preserve">Zaneveld, J. R., Barnard, A. H., &amp; Boss, E. (2005). Theoretical Derivation Of The Depth Average Of Remotely Sensed Optical Parameters. Optics Express, 13(22), 9052. Https://Doi.Org/10.1364/Opex.13.009052 </w:t>
      </w:r>
    </w:p>
    <w:sectPr w:rsidR="00DC1057" w:rsidRPr="00CE1657" w:rsidSect="002660EE">
      <w:footerReference w:type="even"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1E393" w14:textId="77777777" w:rsidR="003D4809" w:rsidRDefault="003D4809" w:rsidP="000F0F82">
      <w:r>
        <w:separator/>
      </w:r>
    </w:p>
  </w:endnote>
  <w:endnote w:type="continuationSeparator" w:id="0">
    <w:p w14:paraId="79E5F519" w14:textId="77777777" w:rsidR="003D4809" w:rsidRDefault="003D4809" w:rsidP="000F0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1581256"/>
      <w:docPartObj>
        <w:docPartGallery w:val="Page Numbers (Bottom of Page)"/>
        <w:docPartUnique/>
      </w:docPartObj>
    </w:sdtPr>
    <w:sdtContent>
      <w:p w14:paraId="6A136BF1" w14:textId="37FDE746"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7D32D1" w14:textId="77777777" w:rsidR="000F0F82" w:rsidRDefault="000F0F82" w:rsidP="000F0F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618858"/>
      <w:docPartObj>
        <w:docPartGallery w:val="Page Numbers (Bottom of Page)"/>
        <w:docPartUnique/>
      </w:docPartObj>
    </w:sdtPr>
    <w:sdtContent>
      <w:p w14:paraId="103263E1" w14:textId="3C5DCCB5"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9E1904" w14:textId="77777777" w:rsidR="000F0F82" w:rsidRDefault="000F0F82" w:rsidP="000F0F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D1699" w14:textId="77777777" w:rsidR="003D4809" w:rsidRDefault="003D4809" w:rsidP="000F0F82">
      <w:r>
        <w:separator/>
      </w:r>
    </w:p>
  </w:footnote>
  <w:footnote w:type="continuationSeparator" w:id="0">
    <w:p w14:paraId="738AD85F" w14:textId="77777777" w:rsidR="003D4809" w:rsidRDefault="003D4809" w:rsidP="000F0F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5826"/>
    <w:multiLevelType w:val="hybridMultilevel"/>
    <w:tmpl w:val="500A150C"/>
    <w:lvl w:ilvl="0" w:tplc="23D4F3F2">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7A70DE"/>
    <w:multiLevelType w:val="hybridMultilevel"/>
    <w:tmpl w:val="FD5A2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CC5AE5"/>
    <w:multiLevelType w:val="multilevel"/>
    <w:tmpl w:val="7884BE2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15:restartNumberingAfterBreak="0">
    <w:nsid w:val="17E0258F"/>
    <w:multiLevelType w:val="hybridMultilevel"/>
    <w:tmpl w:val="B106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B1D65"/>
    <w:multiLevelType w:val="multilevel"/>
    <w:tmpl w:val="DF94DFD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BF36CC0"/>
    <w:multiLevelType w:val="hybridMultilevel"/>
    <w:tmpl w:val="B35C6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DB57F9"/>
    <w:multiLevelType w:val="hybridMultilevel"/>
    <w:tmpl w:val="55925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00EE7"/>
    <w:multiLevelType w:val="hybridMultilevel"/>
    <w:tmpl w:val="EB3A97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C41E1D"/>
    <w:multiLevelType w:val="hybridMultilevel"/>
    <w:tmpl w:val="4A787278"/>
    <w:lvl w:ilvl="0" w:tplc="75D29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3A4F29"/>
    <w:multiLevelType w:val="hybridMultilevel"/>
    <w:tmpl w:val="6AEC7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AD3545"/>
    <w:multiLevelType w:val="hybridMultilevel"/>
    <w:tmpl w:val="AD6EC1AA"/>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 w15:restartNumberingAfterBreak="0">
    <w:nsid w:val="50A47B3B"/>
    <w:multiLevelType w:val="multilevel"/>
    <w:tmpl w:val="9C40AA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8E3754"/>
    <w:multiLevelType w:val="hybridMultilevel"/>
    <w:tmpl w:val="CC4044C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6124A"/>
    <w:multiLevelType w:val="hybridMultilevel"/>
    <w:tmpl w:val="7D06BF3E"/>
    <w:lvl w:ilvl="0" w:tplc="57D4C35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536FB1"/>
    <w:multiLevelType w:val="hybridMultilevel"/>
    <w:tmpl w:val="CFF6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935028"/>
    <w:multiLevelType w:val="multilevel"/>
    <w:tmpl w:val="7884BE26"/>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9EE1878"/>
    <w:multiLevelType w:val="hybridMultilevel"/>
    <w:tmpl w:val="A1B65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0A336E"/>
    <w:multiLevelType w:val="hybridMultilevel"/>
    <w:tmpl w:val="7D06BF3E"/>
    <w:lvl w:ilvl="0" w:tplc="FFFFFFFF">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69203009">
    <w:abstractNumId w:val="11"/>
  </w:num>
  <w:num w:numId="2" w16cid:durableId="1374308452">
    <w:abstractNumId w:val="14"/>
  </w:num>
  <w:num w:numId="3" w16cid:durableId="1588998776">
    <w:abstractNumId w:val="10"/>
  </w:num>
  <w:num w:numId="4" w16cid:durableId="1613782805">
    <w:abstractNumId w:val="15"/>
  </w:num>
  <w:num w:numId="5" w16cid:durableId="2039159245">
    <w:abstractNumId w:val="2"/>
  </w:num>
  <w:num w:numId="6" w16cid:durableId="1563708468">
    <w:abstractNumId w:val="5"/>
  </w:num>
  <w:num w:numId="7" w16cid:durableId="359281700">
    <w:abstractNumId w:val="3"/>
  </w:num>
  <w:num w:numId="8" w16cid:durableId="1691371177">
    <w:abstractNumId w:val="1"/>
  </w:num>
  <w:num w:numId="9" w16cid:durableId="387265266">
    <w:abstractNumId w:val="7"/>
  </w:num>
  <w:num w:numId="10" w16cid:durableId="1433168327">
    <w:abstractNumId w:val="8"/>
  </w:num>
  <w:num w:numId="11" w16cid:durableId="593054906">
    <w:abstractNumId w:val="9"/>
  </w:num>
  <w:num w:numId="12" w16cid:durableId="1300761848">
    <w:abstractNumId w:val="4"/>
  </w:num>
  <w:num w:numId="13" w16cid:durableId="2087727394">
    <w:abstractNumId w:val="12"/>
  </w:num>
  <w:num w:numId="14" w16cid:durableId="1858231645">
    <w:abstractNumId w:val="0"/>
  </w:num>
  <w:num w:numId="15" w16cid:durableId="966276157">
    <w:abstractNumId w:val="16"/>
  </w:num>
  <w:num w:numId="16" w16cid:durableId="309597302">
    <w:abstractNumId w:val="13"/>
  </w:num>
  <w:num w:numId="17" w16cid:durableId="1273830094">
    <w:abstractNumId w:val="17"/>
  </w:num>
  <w:num w:numId="18" w16cid:durableId="2387102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rkelson, Mitchell David">
    <w15:presenceInfo w15:providerId="AD" w15:userId="S::mdt3971@uncw.edu::d9a47a60-33a7-4957-b925-98d03af953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B7E"/>
    <w:rsid w:val="000048DA"/>
    <w:rsid w:val="000057AF"/>
    <w:rsid w:val="0000739E"/>
    <w:rsid w:val="0001110A"/>
    <w:rsid w:val="000131B6"/>
    <w:rsid w:val="00013BB9"/>
    <w:rsid w:val="0001624E"/>
    <w:rsid w:val="00025447"/>
    <w:rsid w:val="00030AC5"/>
    <w:rsid w:val="00034ABD"/>
    <w:rsid w:val="00042FB6"/>
    <w:rsid w:val="0004590B"/>
    <w:rsid w:val="00054872"/>
    <w:rsid w:val="00054C9A"/>
    <w:rsid w:val="000555D8"/>
    <w:rsid w:val="00064BF1"/>
    <w:rsid w:val="00066430"/>
    <w:rsid w:val="000722C0"/>
    <w:rsid w:val="00077F83"/>
    <w:rsid w:val="000811D8"/>
    <w:rsid w:val="000822F5"/>
    <w:rsid w:val="00086484"/>
    <w:rsid w:val="000879E8"/>
    <w:rsid w:val="0009676C"/>
    <w:rsid w:val="00097A92"/>
    <w:rsid w:val="000A6AAB"/>
    <w:rsid w:val="000A76CA"/>
    <w:rsid w:val="000C2D67"/>
    <w:rsid w:val="000D0A79"/>
    <w:rsid w:val="000E3480"/>
    <w:rsid w:val="000E38BC"/>
    <w:rsid w:val="000F0F82"/>
    <w:rsid w:val="000F6B92"/>
    <w:rsid w:val="00102E81"/>
    <w:rsid w:val="001100D4"/>
    <w:rsid w:val="001100D9"/>
    <w:rsid w:val="00117EB8"/>
    <w:rsid w:val="001233A5"/>
    <w:rsid w:val="00133AA0"/>
    <w:rsid w:val="001345C2"/>
    <w:rsid w:val="00140FA5"/>
    <w:rsid w:val="00143B86"/>
    <w:rsid w:val="00146889"/>
    <w:rsid w:val="00151A7E"/>
    <w:rsid w:val="00153486"/>
    <w:rsid w:val="001544FC"/>
    <w:rsid w:val="00161FC9"/>
    <w:rsid w:val="00162C04"/>
    <w:rsid w:val="00190C63"/>
    <w:rsid w:val="001920BD"/>
    <w:rsid w:val="001A4386"/>
    <w:rsid w:val="001A684B"/>
    <w:rsid w:val="001A770A"/>
    <w:rsid w:val="001A7CFC"/>
    <w:rsid w:val="001B110C"/>
    <w:rsid w:val="001B3D38"/>
    <w:rsid w:val="001C3D83"/>
    <w:rsid w:val="001C454E"/>
    <w:rsid w:val="001D08EA"/>
    <w:rsid w:val="001D0F66"/>
    <w:rsid w:val="001D1255"/>
    <w:rsid w:val="001F14C0"/>
    <w:rsid w:val="001F348F"/>
    <w:rsid w:val="00203E23"/>
    <w:rsid w:val="00210199"/>
    <w:rsid w:val="0021457D"/>
    <w:rsid w:val="0021799F"/>
    <w:rsid w:val="0024168A"/>
    <w:rsid w:val="00243FA8"/>
    <w:rsid w:val="00250FE8"/>
    <w:rsid w:val="00257065"/>
    <w:rsid w:val="00260C0E"/>
    <w:rsid w:val="0026208B"/>
    <w:rsid w:val="00264FDB"/>
    <w:rsid w:val="002660EE"/>
    <w:rsid w:val="00272464"/>
    <w:rsid w:val="002735EB"/>
    <w:rsid w:val="002766F3"/>
    <w:rsid w:val="00285203"/>
    <w:rsid w:val="00291607"/>
    <w:rsid w:val="00292425"/>
    <w:rsid w:val="00293673"/>
    <w:rsid w:val="00295DB3"/>
    <w:rsid w:val="002A1D92"/>
    <w:rsid w:val="002A3C3D"/>
    <w:rsid w:val="002A551A"/>
    <w:rsid w:val="002B1A9C"/>
    <w:rsid w:val="002B24BA"/>
    <w:rsid w:val="002C47CC"/>
    <w:rsid w:val="002C6388"/>
    <w:rsid w:val="002D215F"/>
    <w:rsid w:val="002D379A"/>
    <w:rsid w:val="002D3982"/>
    <w:rsid w:val="002E0B55"/>
    <w:rsid w:val="002E470F"/>
    <w:rsid w:val="003013C8"/>
    <w:rsid w:val="00301558"/>
    <w:rsid w:val="003045A3"/>
    <w:rsid w:val="00313CDD"/>
    <w:rsid w:val="00314F06"/>
    <w:rsid w:val="003443E3"/>
    <w:rsid w:val="00346454"/>
    <w:rsid w:val="0035005A"/>
    <w:rsid w:val="00362E88"/>
    <w:rsid w:val="0037003E"/>
    <w:rsid w:val="00372BA0"/>
    <w:rsid w:val="0037688F"/>
    <w:rsid w:val="003805A7"/>
    <w:rsid w:val="00381C6B"/>
    <w:rsid w:val="00387D25"/>
    <w:rsid w:val="00394449"/>
    <w:rsid w:val="00396E3B"/>
    <w:rsid w:val="00397D0F"/>
    <w:rsid w:val="003A1A4B"/>
    <w:rsid w:val="003A295E"/>
    <w:rsid w:val="003A7DE5"/>
    <w:rsid w:val="003B0A86"/>
    <w:rsid w:val="003B31C9"/>
    <w:rsid w:val="003B7B8C"/>
    <w:rsid w:val="003C6A45"/>
    <w:rsid w:val="003D4809"/>
    <w:rsid w:val="003D5580"/>
    <w:rsid w:val="003D57F7"/>
    <w:rsid w:val="003E26DB"/>
    <w:rsid w:val="003E57BD"/>
    <w:rsid w:val="003E6D09"/>
    <w:rsid w:val="003F21D6"/>
    <w:rsid w:val="003F4B5B"/>
    <w:rsid w:val="003F690B"/>
    <w:rsid w:val="00404FF8"/>
    <w:rsid w:val="00414FEE"/>
    <w:rsid w:val="00415569"/>
    <w:rsid w:val="00415A1E"/>
    <w:rsid w:val="00420251"/>
    <w:rsid w:val="00423BA0"/>
    <w:rsid w:val="00426B7E"/>
    <w:rsid w:val="004278BB"/>
    <w:rsid w:val="0043082E"/>
    <w:rsid w:val="00451364"/>
    <w:rsid w:val="004571AE"/>
    <w:rsid w:val="00457BB4"/>
    <w:rsid w:val="004627E1"/>
    <w:rsid w:val="00466557"/>
    <w:rsid w:val="00471D60"/>
    <w:rsid w:val="0049241A"/>
    <w:rsid w:val="004A4F7C"/>
    <w:rsid w:val="004B42D6"/>
    <w:rsid w:val="004B73D0"/>
    <w:rsid w:val="004B77EB"/>
    <w:rsid w:val="004B7F41"/>
    <w:rsid w:val="004C0B8F"/>
    <w:rsid w:val="004C0C75"/>
    <w:rsid w:val="004C6D75"/>
    <w:rsid w:val="004D2B42"/>
    <w:rsid w:val="004D3A75"/>
    <w:rsid w:val="004D4326"/>
    <w:rsid w:val="004D540D"/>
    <w:rsid w:val="004D676B"/>
    <w:rsid w:val="004E21BE"/>
    <w:rsid w:val="004E4FE3"/>
    <w:rsid w:val="004F24DA"/>
    <w:rsid w:val="004F68ED"/>
    <w:rsid w:val="00506D6E"/>
    <w:rsid w:val="005123C1"/>
    <w:rsid w:val="00514ABD"/>
    <w:rsid w:val="005154E7"/>
    <w:rsid w:val="005210B0"/>
    <w:rsid w:val="00521358"/>
    <w:rsid w:val="005310D1"/>
    <w:rsid w:val="00537DE9"/>
    <w:rsid w:val="00540513"/>
    <w:rsid w:val="00540B9E"/>
    <w:rsid w:val="00546E20"/>
    <w:rsid w:val="005528FC"/>
    <w:rsid w:val="005635BC"/>
    <w:rsid w:val="00564221"/>
    <w:rsid w:val="00570071"/>
    <w:rsid w:val="00575507"/>
    <w:rsid w:val="00581CEE"/>
    <w:rsid w:val="00584B04"/>
    <w:rsid w:val="00586FF5"/>
    <w:rsid w:val="005A2532"/>
    <w:rsid w:val="005B08F5"/>
    <w:rsid w:val="005C46AB"/>
    <w:rsid w:val="005C7CA5"/>
    <w:rsid w:val="005E3033"/>
    <w:rsid w:val="005E4AE5"/>
    <w:rsid w:val="005E681F"/>
    <w:rsid w:val="005F160A"/>
    <w:rsid w:val="005F24B2"/>
    <w:rsid w:val="005F5CED"/>
    <w:rsid w:val="0061320F"/>
    <w:rsid w:val="00615F47"/>
    <w:rsid w:val="0062582C"/>
    <w:rsid w:val="00627B7E"/>
    <w:rsid w:val="00630754"/>
    <w:rsid w:val="006338A6"/>
    <w:rsid w:val="00652B03"/>
    <w:rsid w:val="006619AF"/>
    <w:rsid w:val="00666CCC"/>
    <w:rsid w:val="006757B0"/>
    <w:rsid w:val="00676D64"/>
    <w:rsid w:val="00690DDB"/>
    <w:rsid w:val="00691D63"/>
    <w:rsid w:val="006942AA"/>
    <w:rsid w:val="00695576"/>
    <w:rsid w:val="006A5DB3"/>
    <w:rsid w:val="006B464A"/>
    <w:rsid w:val="006B69CA"/>
    <w:rsid w:val="006C6018"/>
    <w:rsid w:val="006D0D78"/>
    <w:rsid w:val="006D1853"/>
    <w:rsid w:val="006D3655"/>
    <w:rsid w:val="006D38D1"/>
    <w:rsid w:val="006D3B00"/>
    <w:rsid w:val="006D5C3A"/>
    <w:rsid w:val="006E565F"/>
    <w:rsid w:val="006F6223"/>
    <w:rsid w:val="006F724C"/>
    <w:rsid w:val="00711591"/>
    <w:rsid w:val="007142AC"/>
    <w:rsid w:val="00721591"/>
    <w:rsid w:val="00724487"/>
    <w:rsid w:val="00726D5A"/>
    <w:rsid w:val="00732FBA"/>
    <w:rsid w:val="00734C7F"/>
    <w:rsid w:val="007502EE"/>
    <w:rsid w:val="00771BF0"/>
    <w:rsid w:val="007767A5"/>
    <w:rsid w:val="00794B5B"/>
    <w:rsid w:val="00795EDA"/>
    <w:rsid w:val="007A0E2E"/>
    <w:rsid w:val="007A1DB8"/>
    <w:rsid w:val="007A5C02"/>
    <w:rsid w:val="007B1F76"/>
    <w:rsid w:val="007C4806"/>
    <w:rsid w:val="007C6971"/>
    <w:rsid w:val="007D05FC"/>
    <w:rsid w:val="007E74BD"/>
    <w:rsid w:val="007F1A9B"/>
    <w:rsid w:val="00807759"/>
    <w:rsid w:val="008164B8"/>
    <w:rsid w:val="00832899"/>
    <w:rsid w:val="00842853"/>
    <w:rsid w:val="0084683E"/>
    <w:rsid w:val="00850485"/>
    <w:rsid w:val="008523D3"/>
    <w:rsid w:val="00853056"/>
    <w:rsid w:val="00861EBF"/>
    <w:rsid w:val="008651DC"/>
    <w:rsid w:val="008819B9"/>
    <w:rsid w:val="00881FDA"/>
    <w:rsid w:val="0089111C"/>
    <w:rsid w:val="008928A4"/>
    <w:rsid w:val="008A0D5D"/>
    <w:rsid w:val="008A401F"/>
    <w:rsid w:val="008A479D"/>
    <w:rsid w:val="008A4BAD"/>
    <w:rsid w:val="008A7615"/>
    <w:rsid w:val="008B2BB2"/>
    <w:rsid w:val="008B3E4A"/>
    <w:rsid w:val="008B54B5"/>
    <w:rsid w:val="008B577D"/>
    <w:rsid w:val="008C61CD"/>
    <w:rsid w:val="008C6EB0"/>
    <w:rsid w:val="008D1AB0"/>
    <w:rsid w:val="008D57ED"/>
    <w:rsid w:val="008D5984"/>
    <w:rsid w:val="008D7286"/>
    <w:rsid w:val="008D7E0E"/>
    <w:rsid w:val="008E0C27"/>
    <w:rsid w:val="008F1AD4"/>
    <w:rsid w:val="008F433A"/>
    <w:rsid w:val="00903594"/>
    <w:rsid w:val="00905DD1"/>
    <w:rsid w:val="009127AF"/>
    <w:rsid w:val="009170F3"/>
    <w:rsid w:val="00920A1A"/>
    <w:rsid w:val="00930302"/>
    <w:rsid w:val="00930E15"/>
    <w:rsid w:val="00941FEC"/>
    <w:rsid w:val="0095272D"/>
    <w:rsid w:val="00955926"/>
    <w:rsid w:val="00956429"/>
    <w:rsid w:val="00961F63"/>
    <w:rsid w:val="009638CB"/>
    <w:rsid w:val="00965DB7"/>
    <w:rsid w:val="00971782"/>
    <w:rsid w:val="009769ED"/>
    <w:rsid w:val="00984AC5"/>
    <w:rsid w:val="00993093"/>
    <w:rsid w:val="009977C3"/>
    <w:rsid w:val="009A1FF5"/>
    <w:rsid w:val="009A35AE"/>
    <w:rsid w:val="009A6518"/>
    <w:rsid w:val="009A6861"/>
    <w:rsid w:val="009B2CD1"/>
    <w:rsid w:val="009B2CE8"/>
    <w:rsid w:val="009B3CEA"/>
    <w:rsid w:val="009B7BCA"/>
    <w:rsid w:val="009C152F"/>
    <w:rsid w:val="009C1983"/>
    <w:rsid w:val="009C26D3"/>
    <w:rsid w:val="009C3698"/>
    <w:rsid w:val="009E2166"/>
    <w:rsid w:val="009E7235"/>
    <w:rsid w:val="00A017B9"/>
    <w:rsid w:val="00A025E8"/>
    <w:rsid w:val="00A14D2B"/>
    <w:rsid w:val="00A1551A"/>
    <w:rsid w:val="00A15568"/>
    <w:rsid w:val="00A238B1"/>
    <w:rsid w:val="00A323AC"/>
    <w:rsid w:val="00A40E34"/>
    <w:rsid w:val="00A436D3"/>
    <w:rsid w:val="00A44551"/>
    <w:rsid w:val="00A44CA8"/>
    <w:rsid w:val="00A47128"/>
    <w:rsid w:val="00A56EB0"/>
    <w:rsid w:val="00A6095C"/>
    <w:rsid w:val="00A71AA7"/>
    <w:rsid w:val="00A73D21"/>
    <w:rsid w:val="00A7404D"/>
    <w:rsid w:val="00A7428D"/>
    <w:rsid w:val="00A807B0"/>
    <w:rsid w:val="00A81BE0"/>
    <w:rsid w:val="00A84F26"/>
    <w:rsid w:val="00A853F1"/>
    <w:rsid w:val="00A86C12"/>
    <w:rsid w:val="00AA0586"/>
    <w:rsid w:val="00AA069C"/>
    <w:rsid w:val="00AA44FF"/>
    <w:rsid w:val="00AA74F3"/>
    <w:rsid w:val="00AA760B"/>
    <w:rsid w:val="00AB4635"/>
    <w:rsid w:val="00AD25BB"/>
    <w:rsid w:val="00AD4387"/>
    <w:rsid w:val="00AE0261"/>
    <w:rsid w:val="00AE5613"/>
    <w:rsid w:val="00AE64DD"/>
    <w:rsid w:val="00AE75A5"/>
    <w:rsid w:val="00AF1F00"/>
    <w:rsid w:val="00B05378"/>
    <w:rsid w:val="00B136F5"/>
    <w:rsid w:val="00B2174E"/>
    <w:rsid w:val="00B21C78"/>
    <w:rsid w:val="00B2576E"/>
    <w:rsid w:val="00B27F6E"/>
    <w:rsid w:val="00B4318C"/>
    <w:rsid w:val="00B438AF"/>
    <w:rsid w:val="00B43B1F"/>
    <w:rsid w:val="00B5493B"/>
    <w:rsid w:val="00B55F7A"/>
    <w:rsid w:val="00B5611E"/>
    <w:rsid w:val="00B64CCD"/>
    <w:rsid w:val="00B6699E"/>
    <w:rsid w:val="00B67314"/>
    <w:rsid w:val="00B678A5"/>
    <w:rsid w:val="00B736EC"/>
    <w:rsid w:val="00B74DE6"/>
    <w:rsid w:val="00B74F4D"/>
    <w:rsid w:val="00B91080"/>
    <w:rsid w:val="00B91A40"/>
    <w:rsid w:val="00B9306A"/>
    <w:rsid w:val="00B931D8"/>
    <w:rsid w:val="00B9371F"/>
    <w:rsid w:val="00B938E2"/>
    <w:rsid w:val="00B9482F"/>
    <w:rsid w:val="00B94857"/>
    <w:rsid w:val="00BA118D"/>
    <w:rsid w:val="00BA4DBA"/>
    <w:rsid w:val="00BA776B"/>
    <w:rsid w:val="00BA79ED"/>
    <w:rsid w:val="00BB35DC"/>
    <w:rsid w:val="00BB539A"/>
    <w:rsid w:val="00BB79AD"/>
    <w:rsid w:val="00BC13D2"/>
    <w:rsid w:val="00BC4B9D"/>
    <w:rsid w:val="00BC6037"/>
    <w:rsid w:val="00BC71E0"/>
    <w:rsid w:val="00BC7302"/>
    <w:rsid w:val="00BD2C9A"/>
    <w:rsid w:val="00BE20C8"/>
    <w:rsid w:val="00BE2B87"/>
    <w:rsid w:val="00BF4EBF"/>
    <w:rsid w:val="00BF5970"/>
    <w:rsid w:val="00C02FE2"/>
    <w:rsid w:val="00C03A05"/>
    <w:rsid w:val="00C047AE"/>
    <w:rsid w:val="00C1412F"/>
    <w:rsid w:val="00C15671"/>
    <w:rsid w:val="00C20609"/>
    <w:rsid w:val="00C21E68"/>
    <w:rsid w:val="00C2218E"/>
    <w:rsid w:val="00C272B5"/>
    <w:rsid w:val="00C27C4F"/>
    <w:rsid w:val="00C33A74"/>
    <w:rsid w:val="00C364DA"/>
    <w:rsid w:val="00C479C3"/>
    <w:rsid w:val="00C5434D"/>
    <w:rsid w:val="00C54857"/>
    <w:rsid w:val="00C55821"/>
    <w:rsid w:val="00C57B74"/>
    <w:rsid w:val="00C62F73"/>
    <w:rsid w:val="00C64DAA"/>
    <w:rsid w:val="00C674DC"/>
    <w:rsid w:val="00C72AFA"/>
    <w:rsid w:val="00C72F50"/>
    <w:rsid w:val="00C74AFE"/>
    <w:rsid w:val="00C75486"/>
    <w:rsid w:val="00C85673"/>
    <w:rsid w:val="00C9151B"/>
    <w:rsid w:val="00C95D82"/>
    <w:rsid w:val="00C964A1"/>
    <w:rsid w:val="00CA641C"/>
    <w:rsid w:val="00CA6E12"/>
    <w:rsid w:val="00CB0785"/>
    <w:rsid w:val="00CB124C"/>
    <w:rsid w:val="00CB3F01"/>
    <w:rsid w:val="00CB5CC0"/>
    <w:rsid w:val="00CB7D79"/>
    <w:rsid w:val="00CC4A6A"/>
    <w:rsid w:val="00CC54F8"/>
    <w:rsid w:val="00CE0FDC"/>
    <w:rsid w:val="00CE1657"/>
    <w:rsid w:val="00CE18BA"/>
    <w:rsid w:val="00CE21DF"/>
    <w:rsid w:val="00CE635E"/>
    <w:rsid w:val="00CE74D7"/>
    <w:rsid w:val="00CE7C22"/>
    <w:rsid w:val="00CF131A"/>
    <w:rsid w:val="00CF3534"/>
    <w:rsid w:val="00D01D89"/>
    <w:rsid w:val="00D0304D"/>
    <w:rsid w:val="00D03FC6"/>
    <w:rsid w:val="00D112F8"/>
    <w:rsid w:val="00D154B1"/>
    <w:rsid w:val="00D155ED"/>
    <w:rsid w:val="00D15B52"/>
    <w:rsid w:val="00D20220"/>
    <w:rsid w:val="00D30CB2"/>
    <w:rsid w:val="00D32809"/>
    <w:rsid w:val="00D37145"/>
    <w:rsid w:val="00D47BC4"/>
    <w:rsid w:val="00D52728"/>
    <w:rsid w:val="00D543AA"/>
    <w:rsid w:val="00D555E4"/>
    <w:rsid w:val="00D56DFC"/>
    <w:rsid w:val="00D63063"/>
    <w:rsid w:val="00D71458"/>
    <w:rsid w:val="00D72EF6"/>
    <w:rsid w:val="00D74C4A"/>
    <w:rsid w:val="00D90AF4"/>
    <w:rsid w:val="00D92EDF"/>
    <w:rsid w:val="00D96C1D"/>
    <w:rsid w:val="00D97691"/>
    <w:rsid w:val="00DA0D2A"/>
    <w:rsid w:val="00DB3F10"/>
    <w:rsid w:val="00DB5337"/>
    <w:rsid w:val="00DC102D"/>
    <w:rsid w:val="00DC1057"/>
    <w:rsid w:val="00DC112B"/>
    <w:rsid w:val="00DC2482"/>
    <w:rsid w:val="00DC7E57"/>
    <w:rsid w:val="00DD31E0"/>
    <w:rsid w:val="00DE0C4B"/>
    <w:rsid w:val="00DF462A"/>
    <w:rsid w:val="00E001C2"/>
    <w:rsid w:val="00E01C4B"/>
    <w:rsid w:val="00E039F8"/>
    <w:rsid w:val="00E04356"/>
    <w:rsid w:val="00E04DFC"/>
    <w:rsid w:val="00E06592"/>
    <w:rsid w:val="00E11B29"/>
    <w:rsid w:val="00E13005"/>
    <w:rsid w:val="00E1566C"/>
    <w:rsid w:val="00E2043D"/>
    <w:rsid w:val="00E21795"/>
    <w:rsid w:val="00E37E6F"/>
    <w:rsid w:val="00E50649"/>
    <w:rsid w:val="00E54E0D"/>
    <w:rsid w:val="00E55606"/>
    <w:rsid w:val="00E614BC"/>
    <w:rsid w:val="00E73E01"/>
    <w:rsid w:val="00E8011D"/>
    <w:rsid w:val="00E843DB"/>
    <w:rsid w:val="00E84CAE"/>
    <w:rsid w:val="00EA108C"/>
    <w:rsid w:val="00EA36C1"/>
    <w:rsid w:val="00EA3DBE"/>
    <w:rsid w:val="00EB3B02"/>
    <w:rsid w:val="00EB455C"/>
    <w:rsid w:val="00EC2D72"/>
    <w:rsid w:val="00EC49E3"/>
    <w:rsid w:val="00EC5CD1"/>
    <w:rsid w:val="00ED3E6A"/>
    <w:rsid w:val="00ED588C"/>
    <w:rsid w:val="00EE5E7B"/>
    <w:rsid w:val="00EE76F8"/>
    <w:rsid w:val="00EF07CC"/>
    <w:rsid w:val="00EF3EFB"/>
    <w:rsid w:val="00EF4DB0"/>
    <w:rsid w:val="00EF7D04"/>
    <w:rsid w:val="00F00A75"/>
    <w:rsid w:val="00F046D4"/>
    <w:rsid w:val="00F10267"/>
    <w:rsid w:val="00F10B55"/>
    <w:rsid w:val="00F10F08"/>
    <w:rsid w:val="00F20079"/>
    <w:rsid w:val="00F27555"/>
    <w:rsid w:val="00F44974"/>
    <w:rsid w:val="00F46AF9"/>
    <w:rsid w:val="00F47C8D"/>
    <w:rsid w:val="00F502B5"/>
    <w:rsid w:val="00F61BD1"/>
    <w:rsid w:val="00F62DBD"/>
    <w:rsid w:val="00F64E0D"/>
    <w:rsid w:val="00F654A7"/>
    <w:rsid w:val="00F67B7C"/>
    <w:rsid w:val="00F75C02"/>
    <w:rsid w:val="00F80112"/>
    <w:rsid w:val="00F85280"/>
    <w:rsid w:val="00FA01D3"/>
    <w:rsid w:val="00FB355C"/>
    <w:rsid w:val="00FB41B7"/>
    <w:rsid w:val="00FC21DE"/>
    <w:rsid w:val="00FC2AAB"/>
    <w:rsid w:val="00FD16F3"/>
    <w:rsid w:val="00FD56BA"/>
    <w:rsid w:val="00FE3943"/>
    <w:rsid w:val="00FE3C32"/>
    <w:rsid w:val="00FE5EB2"/>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CA3C9"/>
  <w15:chartTrackingRefBased/>
  <w15:docId w15:val="{D8F436FA-BDBD-A74C-BABB-98D392EAD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0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20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5280"/>
    <w:pPr>
      <w:ind w:left="720"/>
      <w:contextualSpacing/>
    </w:pPr>
  </w:style>
  <w:style w:type="paragraph" w:styleId="NormalWeb">
    <w:name w:val="Normal (Web)"/>
    <w:basedOn w:val="Normal"/>
    <w:uiPriority w:val="99"/>
    <w:unhideWhenUsed/>
    <w:rsid w:val="00F47C8D"/>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7F1A9B"/>
    <w:rPr>
      <w:color w:val="0563C1" w:themeColor="hyperlink"/>
      <w:u w:val="single"/>
    </w:rPr>
  </w:style>
  <w:style w:type="character" w:styleId="UnresolvedMention">
    <w:name w:val="Unresolved Mention"/>
    <w:basedOn w:val="DefaultParagraphFont"/>
    <w:uiPriority w:val="99"/>
    <w:semiHidden/>
    <w:unhideWhenUsed/>
    <w:rsid w:val="007F1A9B"/>
    <w:rPr>
      <w:color w:val="605E5C"/>
      <w:shd w:val="clear" w:color="auto" w:fill="E1DFDD"/>
    </w:rPr>
  </w:style>
  <w:style w:type="paragraph" w:styleId="Footer">
    <w:name w:val="footer"/>
    <w:basedOn w:val="Normal"/>
    <w:link w:val="FooterChar"/>
    <w:uiPriority w:val="99"/>
    <w:unhideWhenUsed/>
    <w:rsid w:val="000F0F82"/>
    <w:pPr>
      <w:tabs>
        <w:tab w:val="center" w:pos="4680"/>
        <w:tab w:val="right" w:pos="9360"/>
      </w:tabs>
    </w:pPr>
  </w:style>
  <w:style w:type="character" w:customStyle="1" w:styleId="FooterChar">
    <w:name w:val="Footer Char"/>
    <w:basedOn w:val="DefaultParagraphFont"/>
    <w:link w:val="Footer"/>
    <w:uiPriority w:val="99"/>
    <w:rsid w:val="000F0F82"/>
  </w:style>
  <w:style w:type="character" w:styleId="PageNumber">
    <w:name w:val="page number"/>
    <w:basedOn w:val="DefaultParagraphFont"/>
    <w:uiPriority w:val="99"/>
    <w:semiHidden/>
    <w:unhideWhenUsed/>
    <w:rsid w:val="000F0F82"/>
  </w:style>
  <w:style w:type="table" w:styleId="TableGrid">
    <w:name w:val="Table Grid"/>
    <w:basedOn w:val="TableNormal"/>
    <w:uiPriority w:val="39"/>
    <w:rsid w:val="00013B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6B7E"/>
    <w:rPr>
      <w:color w:val="808080"/>
    </w:rPr>
  </w:style>
  <w:style w:type="paragraph" w:styleId="Header">
    <w:name w:val="header"/>
    <w:basedOn w:val="Normal"/>
    <w:link w:val="HeaderChar"/>
    <w:uiPriority w:val="99"/>
    <w:unhideWhenUsed/>
    <w:rsid w:val="004B42D6"/>
    <w:pPr>
      <w:tabs>
        <w:tab w:val="center" w:pos="4680"/>
        <w:tab w:val="right" w:pos="9360"/>
      </w:tabs>
    </w:pPr>
  </w:style>
  <w:style w:type="character" w:customStyle="1" w:styleId="HeaderChar">
    <w:name w:val="Header Char"/>
    <w:basedOn w:val="DefaultParagraphFont"/>
    <w:link w:val="Header"/>
    <w:uiPriority w:val="99"/>
    <w:rsid w:val="004B42D6"/>
  </w:style>
  <w:style w:type="character" w:styleId="FollowedHyperlink">
    <w:name w:val="FollowedHyperlink"/>
    <w:basedOn w:val="DefaultParagraphFont"/>
    <w:uiPriority w:val="99"/>
    <w:semiHidden/>
    <w:unhideWhenUsed/>
    <w:rsid w:val="004B42D6"/>
    <w:rPr>
      <w:color w:val="954F72" w:themeColor="followedHyperlink"/>
      <w:u w:val="single"/>
    </w:rPr>
  </w:style>
  <w:style w:type="paragraph" w:styleId="Caption">
    <w:name w:val="caption"/>
    <w:basedOn w:val="Normal"/>
    <w:next w:val="Normal"/>
    <w:uiPriority w:val="35"/>
    <w:unhideWhenUsed/>
    <w:qFormat/>
    <w:rsid w:val="00146889"/>
    <w:pPr>
      <w:spacing w:after="200"/>
    </w:pPr>
    <w:rPr>
      <w:i/>
      <w:iCs/>
      <w:color w:val="44546A" w:themeColor="text2"/>
      <w:sz w:val="18"/>
      <w:szCs w:val="18"/>
    </w:rPr>
  </w:style>
  <w:style w:type="character" w:customStyle="1" w:styleId="Heading1Char">
    <w:name w:val="Heading 1 Char"/>
    <w:basedOn w:val="DefaultParagraphFont"/>
    <w:link w:val="Heading1"/>
    <w:uiPriority w:val="9"/>
    <w:rsid w:val="0026208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620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08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6208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208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26208B"/>
    <w:pPr>
      <w:spacing w:before="120" w:after="120"/>
    </w:pPr>
    <w:rPr>
      <w:rFonts w:cstheme="minorHAnsi"/>
      <w:b/>
      <w:bCs/>
      <w:caps/>
      <w:sz w:val="20"/>
      <w:szCs w:val="20"/>
    </w:rPr>
  </w:style>
  <w:style w:type="paragraph" w:styleId="TOC2">
    <w:name w:val="toc 2"/>
    <w:basedOn w:val="Normal"/>
    <w:next w:val="Normal"/>
    <w:autoRedefine/>
    <w:uiPriority w:val="39"/>
    <w:unhideWhenUsed/>
    <w:rsid w:val="0026208B"/>
    <w:pPr>
      <w:ind w:left="240"/>
    </w:pPr>
    <w:rPr>
      <w:rFonts w:cstheme="minorHAnsi"/>
      <w:smallCaps/>
      <w:sz w:val="20"/>
      <w:szCs w:val="20"/>
    </w:rPr>
  </w:style>
  <w:style w:type="paragraph" w:styleId="TOC3">
    <w:name w:val="toc 3"/>
    <w:basedOn w:val="Normal"/>
    <w:next w:val="Normal"/>
    <w:autoRedefine/>
    <w:uiPriority w:val="39"/>
    <w:semiHidden/>
    <w:unhideWhenUsed/>
    <w:rsid w:val="0026208B"/>
    <w:pPr>
      <w:ind w:left="480"/>
    </w:pPr>
    <w:rPr>
      <w:rFonts w:cstheme="minorHAnsi"/>
      <w:i/>
      <w:iCs/>
      <w:sz w:val="20"/>
      <w:szCs w:val="20"/>
    </w:rPr>
  </w:style>
  <w:style w:type="paragraph" w:styleId="TOC4">
    <w:name w:val="toc 4"/>
    <w:basedOn w:val="Normal"/>
    <w:next w:val="Normal"/>
    <w:autoRedefine/>
    <w:uiPriority w:val="39"/>
    <w:semiHidden/>
    <w:unhideWhenUsed/>
    <w:rsid w:val="0026208B"/>
    <w:pPr>
      <w:ind w:left="720"/>
    </w:pPr>
    <w:rPr>
      <w:rFonts w:cstheme="minorHAnsi"/>
      <w:sz w:val="18"/>
      <w:szCs w:val="18"/>
    </w:rPr>
  </w:style>
  <w:style w:type="paragraph" w:styleId="TOC5">
    <w:name w:val="toc 5"/>
    <w:basedOn w:val="Normal"/>
    <w:next w:val="Normal"/>
    <w:autoRedefine/>
    <w:uiPriority w:val="39"/>
    <w:semiHidden/>
    <w:unhideWhenUsed/>
    <w:rsid w:val="0026208B"/>
    <w:pPr>
      <w:ind w:left="960"/>
    </w:pPr>
    <w:rPr>
      <w:rFonts w:cstheme="minorHAnsi"/>
      <w:sz w:val="18"/>
      <w:szCs w:val="18"/>
    </w:rPr>
  </w:style>
  <w:style w:type="paragraph" w:styleId="TOC6">
    <w:name w:val="toc 6"/>
    <w:basedOn w:val="Normal"/>
    <w:next w:val="Normal"/>
    <w:autoRedefine/>
    <w:uiPriority w:val="39"/>
    <w:semiHidden/>
    <w:unhideWhenUsed/>
    <w:rsid w:val="0026208B"/>
    <w:pPr>
      <w:ind w:left="1200"/>
    </w:pPr>
    <w:rPr>
      <w:rFonts w:cstheme="minorHAnsi"/>
      <w:sz w:val="18"/>
      <w:szCs w:val="18"/>
    </w:rPr>
  </w:style>
  <w:style w:type="paragraph" w:styleId="TOC7">
    <w:name w:val="toc 7"/>
    <w:basedOn w:val="Normal"/>
    <w:next w:val="Normal"/>
    <w:autoRedefine/>
    <w:uiPriority w:val="39"/>
    <w:semiHidden/>
    <w:unhideWhenUsed/>
    <w:rsid w:val="0026208B"/>
    <w:pPr>
      <w:ind w:left="1440"/>
    </w:pPr>
    <w:rPr>
      <w:rFonts w:cstheme="minorHAnsi"/>
      <w:sz w:val="18"/>
      <w:szCs w:val="18"/>
    </w:rPr>
  </w:style>
  <w:style w:type="paragraph" w:styleId="TOC8">
    <w:name w:val="toc 8"/>
    <w:basedOn w:val="Normal"/>
    <w:next w:val="Normal"/>
    <w:autoRedefine/>
    <w:uiPriority w:val="39"/>
    <w:semiHidden/>
    <w:unhideWhenUsed/>
    <w:rsid w:val="0026208B"/>
    <w:pPr>
      <w:ind w:left="1680"/>
    </w:pPr>
    <w:rPr>
      <w:rFonts w:cstheme="minorHAnsi"/>
      <w:sz w:val="18"/>
      <w:szCs w:val="18"/>
    </w:rPr>
  </w:style>
  <w:style w:type="paragraph" w:styleId="TOC9">
    <w:name w:val="toc 9"/>
    <w:basedOn w:val="Normal"/>
    <w:next w:val="Normal"/>
    <w:autoRedefine/>
    <w:uiPriority w:val="39"/>
    <w:semiHidden/>
    <w:unhideWhenUsed/>
    <w:rsid w:val="0026208B"/>
    <w:pPr>
      <w:ind w:left="1920"/>
    </w:pPr>
    <w:rPr>
      <w:rFonts w:cstheme="minorHAnsi"/>
      <w:sz w:val="18"/>
      <w:szCs w:val="18"/>
    </w:rPr>
  </w:style>
  <w:style w:type="paragraph" w:styleId="Revision">
    <w:name w:val="Revision"/>
    <w:hidden/>
    <w:uiPriority w:val="99"/>
    <w:semiHidden/>
    <w:rsid w:val="00DC7E57"/>
  </w:style>
  <w:style w:type="character" w:styleId="CommentReference">
    <w:name w:val="annotation reference"/>
    <w:basedOn w:val="DefaultParagraphFont"/>
    <w:uiPriority w:val="99"/>
    <w:semiHidden/>
    <w:unhideWhenUsed/>
    <w:rsid w:val="00DC7E57"/>
    <w:rPr>
      <w:sz w:val="16"/>
      <w:szCs w:val="16"/>
    </w:rPr>
  </w:style>
  <w:style w:type="paragraph" w:styleId="CommentText">
    <w:name w:val="annotation text"/>
    <w:basedOn w:val="Normal"/>
    <w:link w:val="CommentTextChar"/>
    <w:uiPriority w:val="99"/>
    <w:semiHidden/>
    <w:unhideWhenUsed/>
    <w:rsid w:val="00DC7E57"/>
    <w:rPr>
      <w:sz w:val="20"/>
      <w:szCs w:val="20"/>
    </w:rPr>
  </w:style>
  <w:style w:type="character" w:customStyle="1" w:styleId="CommentTextChar">
    <w:name w:val="Comment Text Char"/>
    <w:basedOn w:val="DefaultParagraphFont"/>
    <w:link w:val="CommentText"/>
    <w:uiPriority w:val="99"/>
    <w:semiHidden/>
    <w:rsid w:val="00DC7E57"/>
    <w:rPr>
      <w:sz w:val="20"/>
      <w:szCs w:val="20"/>
    </w:rPr>
  </w:style>
  <w:style w:type="paragraph" w:styleId="CommentSubject">
    <w:name w:val="annotation subject"/>
    <w:basedOn w:val="CommentText"/>
    <w:next w:val="CommentText"/>
    <w:link w:val="CommentSubjectChar"/>
    <w:uiPriority w:val="99"/>
    <w:semiHidden/>
    <w:unhideWhenUsed/>
    <w:rsid w:val="00DC7E57"/>
    <w:rPr>
      <w:b/>
      <w:bCs/>
    </w:rPr>
  </w:style>
  <w:style w:type="character" w:customStyle="1" w:styleId="CommentSubjectChar">
    <w:name w:val="Comment Subject Char"/>
    <w:basedOn w:val="CommentTextChar"/>
    <w:link w:val="CommentSubject"/>
    <w:uiPriority w:val="99"/>
    <w:semiHidden/>
    <w:rsid w:val="00DC7E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7574">
      <w:bodyDiv w:val="1"/>
      <w:marLeft w:val="0"/>
      <w:marRight w:val="0"/>
      <w:marTop w:val="0"/>
      <w:marBottom w:val="0"/>
      <w:divBdr>
        <w:top w:val="none" w:sz="0" w:space="0" w:color="auto"/>
        <w:left w:val="none" w:sz="0" w:space="0" w:color="auto"/>
        <w:bottom w:val="none" w:sz="0" w:space="0" w:color="auto"/>
        <w:right w:val="none" w:sz="0" w:space="0" w:color="auto"/>
      </w:divBdr>
    </w:div>
    <w:div w:id="41642182">
      <w:bodyDiv w:val="1"/>
      <w:marLeft w:val="0"/>
      <w:marRight w:val="0"/>
      <w:marTop w:val="0"/>
      <w:marBottom w:val="0"/>
      <w:divBdr>
        <w:top w:val="none" w:sz="0" w:space="0" w:color="auto"/>
        <w:left w:val="none" w:sz="0" w:space="0" w:color="auto"/>
        <w:bottom w:val="none" w:sz="0" w:space="0" w:color="auto"/>
        <w:right w:val="none" w:sz="0" w:space="0" w:color="auto"/>
      </w:divBdr>
    </w:div>
    <w:div w:id="45420041">
      <w:bodyDiv w:val="1"/>
      <w:marLeft w:val="0"/>
      <w:marRight w:val="0"/>
      <w:marTop w:val="0"/>
      <w:marBottom w:val="0"/>
      <w:divBdr>
        <w:top w:val="none" w:sz="0" w:space="0" w:color="auto"/>
        <w:left w:val="none" w:sz="0" w:space="0" w:color="auto"/>
        <w:bottom w:val="none" w:sz="0" w:space="0" w:color="auto"/>
        <w:right w:val="none" w:sz="0" w:space="0" w:color="auto"/>
      </w:divBdr>
    </w:div>
    <w:div w:id="47267949">
      <w:bodyDiv w:val="1"/>
      <w:marLeft w:val="0"/>
      <w:marRight w:val="0"/>
      <w:marTop w:val="0"/>
      <w:marBottom w:val="0"/>
      <w:divBdr>
        <w:top w:val="none" w:sz="0" w:space="0" w:color="auto"/>
        <w:left w:val="none" w:sz="0" w:space="0" w:color="auto"/>
        <w:bottom w:val="none" w:sz="0" w:space="0" w:color="auto"/>
        <w:right w:val="none" w:sz="0" w:space="0" w:color="auto"/>
      </w:divBdr>
    </w:div>
    <w:div w:id="51856801">
      <w:bodyDiv w:val="1"/>
      <w:marLeft w:val="0"/>
      <w:marRight w:val="0"/>
      <w:marTop w:val="0"/>
      <w:marBottom w:val="0"/>
      <w:divBdr>
        <w:top w:val="none" w:sz="0" w:space="0" w:color="auto"/>
        <w:left w:val="none" w:sz="0" w:space="0" w:color="auto"/>
        <w:bottom w:val="none" w:sz="0" w:space="0" w:color="auto"/>
        <w:right w:val="none" w:sz="0" w:space="0" w:color="auto"/>
      </w:divBdr>
    </w:div>
    <w:div w:id="77332602">
      <w:bodyDiv w:val="1"/>
      <w:marLeft w:val="0"/>
      <w:marRight w:val="0"/>
      <w:marTop w:val="0"/>
      <w:marBottom w:val="0"/>
      <w:divBdr>
        <w:top w:val="none" w:sz="0" w:space="0" w:color="auto"/>
        <w:left w:val="none" w:sz="0" w:space="0" w:color="auto"/>
        <w:bottom w:val="none" w:sz="0" w:space="0" w:color="auto"/>
        <w:right w:val="none" w:sz="0" w:space="0" w:color="auto"/>
      </w:divBdr>
    </w:div>
    <w:div w:id="81148787">
      <w:bodyDiv w:val="1"/>
      <w:marLeft w:val="0"/>
      <w:marRight w:val="0"/>
      <w:marTop w:val="0"/>
      <w:marBottom w:val="0"/>
      <w:divBdr>
        <w:top w:val="none" w:sz="0" w:space="0" w:color="auto"/>
        <w:left w:val="none" w:sz="0" w:space="0" w:color="auto"/>
        <w:bottom w:val="none" w:sz="0" w:space="0" w:color="auto"/>
        <w:right w:val="none" w:sz="0" w:space="0" w:color="auto"/>
      </w:divBdr>
      <w:divsChild>
        <w:div w:id="2043751377">
          <w:marLeft w:val="0"/>
          <w:marRight w:val="0"/>
          <w:marTop w:val="0"/>
          <w:marBottom w:val="0"/>
          <w:divBdr>
            <w:top w:val="none" w:sz="0" w:space="0" w:color="auto"/>
            <w:left w:val="none" w:sz="0" w:space="0" w:color="auto"/>
            <w:bottom w:val="none" w:sz="0" w:space="0" w:color="auto"/>
            <w:right w:val="none" w:sz="0" w:space="0" w:color="auto"/>
          </w:divBdr>
          <w:divsChild>
            <w:div w:id="572202529">
              <w:marLeft w:val="0"/>
              <w:marRight w:val="0"/>
              <w:marTop w:val="0"/>
              <w:marBottom w:val="0"/>
              <w:divBdr>
                <w:top w:val="none" w:sz="0" w:space="0" w:color="auto"/>
                <w:left w:val="none" w:sz="0" w:space="0" w:color="auto"/>
                <w:bottom w:val="none" w:sz="0" w:space="0" w:color="auto"/>
                <w:right w:val="none" w:sz="0" w:space="0" w:color="auto"/>
              </w:divBdr>
              <w:divsChild>
                <w:div w:id="768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0362">
      <w:bodyDiv w:val="1"/>
      <w:marLeft w:val="0"/>
      <w:marRight w:val="0"/>
      <w:marTop w:val="0"/>
      <w:marBottom w:val="0"/>
      <w:divBdr>
        <w:top w:val="none" w:sz="0" w:space="0" w:color="auto"/>
        <w:left w:val="none" w:sz="0" w:space="0" w:color="auto"/>
        <w:bottom w:val="none" w:sz="0" w:space="0" w:color="auto"/>
        <w:right w:val="none" w:sz="0" w:space="0" w:color="auto"/>
      </w:divBdr>
    </w:div>
    <w:div w:id="120080757">
      <w:bodyDiv w:val="1"/>
      <w:marLeft w:val="0"/>
      <w:marRight w:val="0"/>
      <w:marTop w:val="0"/>
      <w:marBottom w:val="0"/>
      <w:divBdr>
        <w:top w:val="none" w:sz="0" w:space="0" w:color="auto"/>
        <w:left w:val="none" w:sz="0" w:space="0" w:color="auto"/>
        <w:bottom w:val="none" w:sz="0" w:space="0" w:color="auto"/>
        <w:right w:val="none" w:sz="0" w:space="0" w:color="auto"/>
      </w:divBdr>
    </w:div>
    <w:div w:id="130875846">
      <w:bodyDiv w:val="1"/>
      <w:marLeft w:val="0"/>
      <w:marRight w:val="0"/>
      <w:marTop w:val="0"/>
      <w:marBottom w:val="0"/>
      <w:divBdr>
        <w:top w:val="none" w:sz="0" w:space="0" w:color="auto"/>
        <w:left w:val="none" w:sz="0" w:space="0" w:color="auto"/>
        <w:bottom w:val="none" w:sz="0" w:space="0" w:color="auto"/>
        <w:right w:val="none" w:sz="0" w:space="0" w:color="auto"/>
      </w:divBdr>
    </w:div>
    <w:div w:id="135268322">
      <w:bodyDiv w:val="1"/>
      <w:marLeft w:val="0"/>
      <w:marRight w:val="0"/>
      <w:marTop w:val="0"/>
      <w:marBottom w:val="0"/>
      <w:divBdr>
        <w:top w:val="none" w:sz="0" w:space="0" w:color="auto"/>
        <w:left w:val="none" w:sz="0" w:space="0" w:color="auto"/>
        <w:bottom w:val="none" w:sz="0" w:space="0" w:color="auto"/>
        <w:right w:val="none" w:sz="0" w:space="0" w:color="auto"/>
      </w:divBdr>
    </w:div>
    <w:div w:id="140928504">
      <w:bodyDiv w:val="1"/>
      <w:marLeft w:val="0"/>
      <w:marRight w:val="0"/>
      <w:marTop w:val="0"/>
      <w:marBottom w:val="0"/>
      <w:divBdr>
        <w:top w:val="none" w:sz="0" w:space="0" w:color="auto"/>
        <w:left w:val="none" w:sz="0" w:space="0" w:color="auto"/>
        <w:bottom w:val="none" w:sz="0" w:space="0" w:color="auto"/>
        <w:right w:val="none" w:sz="0" w:space="0" w:color="auto"/>
      </w:divBdr>
    </w:div>
    <w:div w:id="156456233">
      <w:bodyDiv w:val="1"/>
      <w:marLeft w:val="0"/>
      <w:marRight w:val="0"/>
      <w:marTop w:val="0"/>
      <w:marBottom w:val="0"/>
      <w:divBdr>
        <w:top w:val="none" w:sz="0" w:space="0" w:color="auto"/>
        <w:left w:val="none" w:sz="0" w:space="0" w:color="auto"/>
        <w:bottom w:val="none" w:sz="0" w:space="0" w:color="auto"/>
        <w:right w:val="none" w:sz="0" w:space="0" w:color="auto"/>
      </w:divBdr>
    </w:div>
    <w:div w:id="162361704">
      <w:bodyDiv w:val="1"/>
      <w:marLeft w:val="0"/>
      <w:marRight w:val="0"/>
      <w:marTop w:val="0"/>
      <w:marBottom w:val="0"/>
      <w:divBdr>
        <w:top w:val="none" w:sz="0" w:space="0" w:color="auto"/>
        <w:left w:val="none" w:sz="0" w:space="0" w:color="auto"/>
        <w:bottom w:val="none" w:sz="0" w:space="0" w:color="auto"/>
        <w:right w:val="none" w:sz="0" w:space="0" w:color="auto"/>
      </w:divBdr>
    </w:div>
    <w:div w:id="164177499">
      <w:bodyDiv w:val="1"/>
      <w:marLeft w:val="0"/>
      <w:marRight w:val="0"/>
      <w:marTop w:val="0"/>
      <w:marBottom w:val="0"/>
      <w:divBdr>
        <w:top w:val="none" w:sz="0" w:space="0" w:color="auto"/>
        <w:left w:val="none" w:sz="0" w:space="0" w:color="auto"/>
        <w:bottom w:val="none" w:sz="0" w:space="0" w:color="auto"/>
        <w:right w:val="none" w:sz="0" w:space="0" w:color="auto"/>
      </w:divBdr>
    </w:div>
    <w:div w:id="173080774">
      <w:bodyDiv w:val="1"/>
      <w:marLeft w:val="0"/>
      <w:marRight w:val="0"/>
      <w:marTop w:val="0"/>
      <w:marBottom w:val="0"/>
      <w:divBdr>
        <w:top w:val="none" w:sz="0" w:space="0" w:color="auto"/>
        <w:left w:val="none" w:sz="0" w:space="0" w:color="auto"/>
        <w:bottom w:val="none" w:sz="0" w:space="0" w:color="auto"/>
        <w:right w:val="none" w:sz="0" w:space="0" w:color="auto"/>
      </w:divBdr>
    </w:div>
    <w:div w:id="199824775">
      <w:bodyDiv w:val="1"/>
      <w:marLeft w:val="0"/>
      <w:marRight w:val="0"/>
      <w:marTop w:val="0"/>
      <w:marBottom w:val="0"/>
      <w:divBdr>
        <w:top w:val="none" w:sz="0" w:space="0" w:color="auto"/>
        <w:left w:val="none" w:sz="0" w:space="0" w:color="auto"/>
        <w:bottom w:val="none" w:sz="0" w:space="0" w:color="auto"/>
        <w:right w:val="none" w:sz="0" w:space="0" w:color="auto"/>
      </w:divBdr>
    </w:div>
    <w:div w:id="203252838">
      <w:bodyDiv w:val="1"/>
      <w:marLeft w:val="0"/>
      <w:marRight w:val="0"/>
      <w:marTop w:val="0"/>
      <w:marBottom w:val="0"/>
      <w:divBdr>
        <w:top w:val="none" w:sz="0" w:space="0" w:color="auto"/>
        <w:left w:val="none" w:sz="0" w:space="0" w:color="auto"/>
        <w:bottom w:val="none" w:sz="0" w:space="0" w:color="auto"/>
        <w:right w:val="none" w:sz="0" w:space="0" w:color="auto"/>
      </w:divBdr>
    </w:div>
    <w:div w:id="206141926">
      <w:bodyDiv w:val="1"/>
      <w:marLeft w:val="0"/>
      <w:marRight w:val="0"/>
      <w:marTop w:val="0"/>
      <w:marBottom w:val="0"/>
      <w:divBdr>
        <w:top w:val="none" w:sz="0" w:space="0" w:color="auto"/>
        <w:left w:val="none" w:sz="0" w:space="0" w:color="auto"/>
        <w:bottom w:val="none" w:sz="0" w:space="0" w:color="auto"/>
        <w:right w:val="none" w:sz="0" w:space="0" w:color="auto"/>
      </w:divBdr>
    </w:div>
    <w:div w:id="208345973">
      <w:bodyDiv w:val="1"/>
      <w:marLeft w:val="0"/>
      <w:marRight w:val="0"/>
      <w:marTop w:val="0"/>
      <w:marBottom w:val="0"/>
      <w:divBdr>
        <w:top w:val="none" w:sz="0" w:space="0" w:color="auto"/>
        <w:left w:val="none" w:sz="0" w:space="0" w:color="auto"/>
        <w:bottom w:val="none" w:sz="0" w:space="0" w:color="auto"/>
        <w:right w:val="none" w:sz="0" w:space="0" w:color="auto"/>
      </w:divBdr>
    </w:div>
    <w:div w:id="214784257">
      <w:bodyDiv w:val="1"/>
      <w:marLeft w:val="0"/>
      <w:marRight w:val="0"/>
      <w:marTop w:val="0"/>
      <w:marBottom w:val="0"/>
      <w:divBdr>
        <w:top w:val="none" w:sz="0" w:space="0" w:color="auto"/>
        <w:left w:val="none" w:sz="0" w:space="0" w:color="auto"/>
        <w:bottom w:val="none" w:sz="0" w:space="0" w:color="auto"/>
        <w:right w:val="none" w:sz="0" w:space="0" w:color="auto"/>
      </w:divBdr>
    </w:div>
    <w:div w:id="216471981">
      <w:bodyDiv w:val="1"/>
      <w:marLeft w:val="0"/>
      <w:marRight w:val="0"/>
      <w:marTop w:val="0"/>
      <w:marBottom w:val="0"/>
      <w:divBdr>
        <w:top w:val="none" w:sz="0" w:space="0" w:color="auto"/>
        <w:left w:val="none" w:sz="0" w:space="0" w:color="auto"/>
        <w:bottom w:val="none" w:sz="0" w:space="0" w:color="auto"/>
        <w:right w:val="none" w:sz="0" w:space="0" w:color="auto"/>
      </w:divBdr>
    </w:div>
    <w:div w:id="228928252">
      <w:bodyDiv w:val="1"/>
      <w:marLeft w:val="0"/>
      <w:marRight w:val="0"/>
      <w:marTop w:val="0"/>
      <w:marBottom w:val="0"/>
      <w:divBdr>
        <w:top w:val="none" w:sz="0" w:space="0" w:color="auto"/>
        <w:left w:val="none" w:sz="0" w:space="0" w:color="auto"/>
        <w:bottom w:val="none" w:sz="0" w:space="0" w:color="auto"/>
        <w:right w:val="none" w:sz="0" w:space="0" w:color="auto"/>
      </w:divBdr>
    </w:div>
    <w:div w:id="238948430">
      <w:bodyDiv w:val="1"/>
      <w:marLeft w:val="0"/>
      <w:marRight w:val="0"/>
      <w:marTop w:val="0"/>
      <w:marBottom w:val="0"/>
      <w:divBdr>
        <w:top w:val="none" w:sz="0" w:space="0" w:color="auto"/>
        <w:left w:val="none" w:sz="0" w:space="0" w:color="auto"/>
        <w:bottom w:val="none" w:sz="0" w:space="0" w:color="auto"/>
        <w:right w:val="none" w:sz="0" w:space="0" w:color="auto"/>
      </w:divBdr>
    </w:div>
    <w:div w:id="243688452">
      <w:bodyDiv w:val="1"/>
      <w:marLeft w:val="0"/>
      <w:marRight w:val="0"/>
      <w:marTop w:val="0"/>
      <w:marBottom w:val="0"/>
      <w:divBdr>
        <w:top w:val="none" w:sz="0" w:space="0" w:color="auto"/>
        <w:left w:val="none" w:sz="0" w:space="0" w:color="auto"/>
        <w:bottom w:val="none" w:sz="0" w:space="0" w:color="auto"/>
        <w:right w:val="none" w:sz="0" w:space="0" w:color="auto"/>
      </w:divBdr>
    </w:div>
    <w:div w:id="254411819">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308752352">
      <w:bodyDiv w:val="1"/>
      <w:marLeft w:val="0"/>
      <w:marRight w:val="0"/>
      <w:marTop w:val="0"/>
      <w:marBottom w:val="0"/>
      <w:divBdr>
        <w:top w:val="none" w:sz="0" w:space="0" w:color="auto"/>
        <w:left w:val="none" w:sz="0" w:space="0" w:color="auto"/>
        <w:bottom w:val="none" w:sz="0" w:space="0" w:color="auto"/>
        <w:right w:val="none" w:sz="0" w:space="0" w:color="auto"/>
      </w:divBdr>
    </w:div>
    <w:div w:id="323053166">
      <w:bodyDiv w:val="1"/>
      <w:marLeft w:val="0"/>
      <w:marRight w:val="0"/>
      <w:marTop w:val="0"/>
      <w:marBottom w:val="0"/>
      <w:divBdr>
        <w:top w:val="none" w:sz="0" w:space="0" w:color="auto"/>
        <w:left w:val="none" w:sz="0" w:space="0" w:color="auto"/>
        <w:bottom w:val="none" w:sz="0" w:space="0" w:color="auto"/>
        <w:right w:val="none" w:sz="0" w:space="0" w:color="auto"/>
      </w:divBdr>
    </w:div>
    <w:div w:id="330835377">
      <w:bodyDiv w:val="1"/>
      <w:marLeft w:val="0"/>
      <w:marRight w:val="0"/>
      <w:marTop w:val="0"/>
      <w:marBottom w:val="0"/>
      <w:divBdr>
        <w:top w:val="none" w:sz="0" w:space="0" w:color="auto"/>
        <w:left w:val="none" w:sz="0" w:space="0" w:color="auto"/>
        <w:bottom w:val="none" w:sz="0" w:space="0" w:color="auto"/>
        <w:right w:val="none" w:sz="0" w:space="0" w:color="auto"/>
      </w:divBdr>
    </w:div>
    <w:div w:id="334962231">
      <w:bodyDiv w:val="1"/>
      <w:marLeft w:val="0"/>
      <w:marRight w:val="0"/>
      <w:marTop w:val="0"/>
      <w:marBottom w:val="0"/>
      <w:divBdr>
        <w:top w:val="none" w:sz="0" w:space="0" w:color="auto"/>
        <w:left w:val="none" w:sz="0" w:space="0" w:color="auto"/>
        <w:bottom w:val="none" w:sz="0" w:space="0" w:color="auto"/>
        <w:right w:val="none" w:sz="0" w:space="0" w:color="auto"/>
      </w:divBdr>
      <w:divsChild>
        <w:div w:id="1882474198">
          <w:marLeft w:val="0"/>
          <w:marRight w:val="0"/>
          <w:marTop w:val="0"/>
          <w:marBottom w:val="0"/>
          <w:divBdr>
            <w:top w:val="none" w:sz="0" w:space="0" w:color="auto"/>
            <w:left w:val="none" w:sz="0" w:space="0" w:color="auto"/>
            <w:bottom w:val="none" w:sz="0" w:space="0" w:color="auto"/>
            <w:right w:val="none" w:sz="0" w:space="0" w:color="auto"/>
          </w:divBdr>
          <w:divsChild>
            <w:div w:id="1168397708">
              <w:marLeft w:val="0"/>
              <w:marRight w:val="0"/>
              <w:marTop w:val="0"/>
              <w:marBottom w:val="0"/>
              <w:divBdr>
                <w:top w:val="none" w:sz="0" w:space="0" w:color="auto"/>
                <w:left w:val="none" w:sz="0" w:space="0" w:color="auto"/>
                <w:bottom w:val="none" w:sz="0" w:space="0" w:color="auto"/>
                <w:right w:val="none" w:sz="0" w:space="0" w:color="auto"/>
              </w:divBdr>
              <w:divsChild>
                <w:div w:id="8054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629401">
      <w:bodyDiv w:val="1"/>
      <w:marLeft w:val="0"/>
      <w:marRight w:val="0"/>
      <w:marTop w:val="0"/>
      <w:marBottom w:val="0"/>
      <w:divBdr>
        <w:top w:val="none" w:sz="0" w:space="0" w:color="auto"/>
        <w:left w:val="none" w:sz="0" w:space="0" w:color="auto"/>
        <w:bottom w:val="none" w:sz="0" w:space="0" w:color="auto"/>
        <w:right w:val="none" w:sz="0" w:space="0" w:color="auto"/>
      </w:divBdr>
    </w:div>
    <w:div w:id="370612546">
      <w:bodyDiv w:val="1"/>
      <w:marLeft w:val="0"/>
      <w:marRight w:val="0"/>
      <w:marTop w:val="0"/>
      <w:marBottom w:val="0"/>
      <w:divBdr>
        <w:top w:val="none" w:sz="0" w:space="0" w:color="auto"/>
        <w:left w:val="none" w:sz="0" w:space="0" w:color="auto"/>
        <w:bottom w:val="none" w:sz="0" w:space="0" w:color="auto"/>
        <w:right w:val="none" w:sz="0" w:space="0" w:color="auto"/>
      </w:divBdr>
    </w:div>
    <w:div w:id="386926882">
      <w:bodyDiv w:val="1"/>
      <w:marLeft w:val="0"/>
      <w:marRight w:val="0"/>
      <w:marTop w:val="0"/>
      <w:marBottom w:val="0"/>
      <w:divBdr>
        <w:top w:val="none" w:sz="0" w:space="0" w:color="auto"/>
        <w:left w:val="none" w:sz="0" w:space="0" w:color="auto"/>
        <w:bottom w:val="none" w:sz="0" w:space="0" w:color="auto"/>
        <w:right w:val="none" w:sz="0" w:space="0" w:color="auto"/>
      </w:divBdr>
    </w:div>
    <w:div w:id="407116737">
      <w:bodyDiv w:val="1"/>
      <w:marLeft w:val="0"/>
      <w:marRight w:val="0"/>
      <w:marTop w:val="0"/>
      <w:marBottom w:val="0"/>
      <w:divBdr>
        <w:top w:val="none" w:sz="0" w:space="0" w:color="auto"/>
        <w:left w:val="none" w:sz="0" w:space="0" w:color="auto"/>
        <w:bottom w:val="none" w:sz="0" w:space="0" w:color="auto"/>
        <w:right w:val="none" w:sz="0" w:space="0" w:color="auto"/>
      </w:divBdr>
    </w:div>
    <w:div w:id="460924597">
      <w:bodyDiv w:val="1"/>
      <w:marLeft w:val="0"/>
      <w:marRight w:val="0"/>
      <w:marTop w:val="0"/>
      <w:marBottom w:val="0"/>
      <w:divBdr>
        <w:top w:val="none" w:sz="0" w:space="0" w:color="auto"/>
        <w:left w:val="none" w:sz="0" w:space="0" w:color="auto"/>
        <w:bottom w:val="none" w:sz="0" w:space="0" w:color="auto"/>
        <w:right w:val="none" w:sz="0" w:space="0" w:color="auto"/>
      </w:divBdr>
    </w:div>
    <w:div w:id="478112783">
      <w:bodyDiv w:val="1"/>
      <w:marLeft w:val="0"/>
      <w:marRight w:val="0"/>
      <w:marTop w:val="0"/>
      <w:marBottom w:val="0"/>
      <w:divBdr>
        <w:top w:val="none" w:sz="0" w:space="0" w:color="auto"/>
        <w:left w:val="none" w:sz="0" w:space="0" w:color="auto"/>
        <w:bottom w:val="none" w:sz="0" w:space="0" w:color="auto"/>
        <w:right w:val="none" w:sz="0" w:space="0" w:color="auto"/>
      </w:divBdr>
    </w:div>
    <w:div w:id="488375019">
      <w:bodyDiv w:val="1"/>
      <w:marLeft w:val="0"/>
      <w:marRight w:val="0"/>
      <w:marTop w:val="0"/>
      <w:marBottom w:val="0"/>
      <w:divBdr>
        <w:top w:val="none" w:sz="0" w:space="0" w:color="auto"/>
        <w:left w:val="none" w:sz="0" w:space="0" w:color="auto"/>
        <w:bottom w:val="none" w:sz="0" w:space="0" w:color="auto"/>
        <w:right w:val="none" w:sz="0" w:space="0" w:color="auto"/>
      </w:divBdr>
    </w:div>
    <w:div w:id="496969391">
      <w:bodyDiv w:val="1"/>
      <w:marLeft w:val="0"/>
      <w:marRight w:val="0"/>
      <w:marTop w:val="0"/>
      <w:marBottom w:val="0"/>
      <w:divBdr>
        <w:top w:val="none" w:sz="0" w:space="0" w:color="auto"/>
        <w:left w:val="none" w:sz="0" w:space="0" w:color="auto"/>
        <w:bottom w:val="none" w:sz="0" w:space="0" w:color="auto"/>
        <w:right w:val="none" w:sz="0" w:space="0" w:color="auto"/>
      </w:divBdr>
    </w:div>
    <w:div w:id="532034158">
      <w:bodyDiv w:val="1"/>
      <w:marLeft w:val="0"/>
      <w:marRight w:val="0"/>
      <w:marTop w:val="0"/>
      <w:marBottom w:val="0"/>
      <w:divBdr>
        <w:top w:val="none" w:sz="0" w:space="0" w:color="auto"/>
        <w:left w:val="none" w:sz="0" w:space="0" w:color="auto"/>
        <w:bottom w:val="none" w:sz="0" w:space="0" w:color="auto"/>
        <w:right w:val="none" w:sz="0" w:space="0" w:color="auto"/>
      </w:divBdr>
    </w:div>
    <w:div w:id="533036387">
      <w:bodyDiv w:val="1"/>
      <w:marLeft w:val="0"/>
      <w:marRight w:val="0"/>
      <w:marTop w:val="0"/>
      <w:marBottom w:val="0"/>
      <w:divBdr>
        <w:top w:val="none" w:sz="0" w:space="0" w:color="auto"/>
        <w:left w:val="none" w:sz="0" w:space="0" w:color="auto"/>
        <w:bottom w:val="none" w:sz="0" w:space="0" w:color="auto"/>
        <w:right w:val="none" w:sz="0" w:space="0" w:color="auto"/>
      </w:divBdr>
    </w:div>
    <w:div w:id="535049650">
      <w:bodyDiv w:val="1"/>
      <w:marLeft w:val="0"/>
      <w:marRight w:val="0"/>
      <w:marTop w:val="0"/>
      <w:marBottom w:val="0"/>
      <w:divBdr>
        <w:top w:val="none" w:sz="0" w:space="0" w:color="auto"/>
        <w:left w:val="none" w:sz="0" w:space="0" w:color="auto"/>
        <w:bottom w:val="none" w:sz="0" w:space="0" w:color="auto"/>
        <w:right w:val="none" w:sz="0" w:space="0" w:color="auto"/>
      </w:divBdr>
      <w:divsChild>
        <w:div w:id="791943444">
          <w:marLeft w:val="0"/>
          <w:marRight w:val="0"/>
          <w:marTop w:val="0"/>
          <w:marBottom w:val="0"/>
          <w:divBdr>
            <w:top w:val="none" w:sz="0" w:space="0" w:color="auto"/>
            <w:left w:val="none" w:sz="0" w:space="0" w:color="auto"/>
            <w:bottom w:val="none" w:sz="0" w:space="0" w:color="auto"/>
            <w:right w:val="none" w:sz="0" w:space="0" w:color="auto"/>
          </w:divBdr>
          <w:divsChild>
            <w:div w:id="2041125467">
              <w:marLeft w:val="0"/>
              <w:marRight w:val="0"/>
              <w:marTop w:val="0"/>
              <w:marBottom w:val="0"/>
              <w:divBdr>
                <w:top w:val="none" w:sz="0" w:space="0" w:color="auto"/>
                <w:left w:val="none" w:sz="0" w:space="0" w:color="auto"/>
                <w:bottom w:val="none" w:sz="0" w:space="0" w:color="auto"/>
                <w:right w:val="none" w:sz="0" w:space="0" w:color="auto"/>
              </w:divBdr>
              <w:divsChild>
                <w:div w:id="571547073">
                  <w:marLeft w:val="0"/>
                  <w:marRight w:val="0"/>
                  <w:marTop w:val="0"/>
                  <w:marBottom w:val="0"/>
                  <w:divBdr>
                    <w:top w:val="none" w:sz="0" w:space="0" w:color="auto"/>
                    <w:left w:val="none" w:sz="0" w:space="0" w:color="auto"/>
                    <w:bottom w:val="none" w:sz="0" w:space="0" w:color="auto"/>
                    <w:right w:val="none" w:sz="0" w:space="0" w:color="auto"/>
                  </w:divBdr>
                  <w:divsChild>
                    <w:div w:id="1412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179452">
      <w:bodyDiv w:val="1"/>
      <w:marLeft w:val="0"/>
      <w:marRight w:val="0"/>
      <w:marTop w:val="0"/>
      <w:marBottom w:val="0"/>
      <w:divBdr>
        <w:top w:val="none" w:sz="0" w:space="0" w:color="auto"/>
        <w:left w:val="none" w:sz="0" w:space="0" w:color="auto"/>
        <w:bottom w:val="none" w:sz="0" w:space="0" w:color="auto"/>
        <w:right w:val="none" w:sz="0" w:space="0" w:color="auto"/>
      </w:divBdr>
    </w:div>
    <w:div w:id="588083542">
      <w:bodyDiv w:val="1"/>
      <w:marLeft w:val="0"/>
      <w:marRight w:val="0"/>
      <w:marTop w:val="0"/>
      <w:marBottom w:val="0"/>
      <w:divBdr>
        <w:top w:val="none" w:sz="0" w:space="0" w:color="auto"/>
        <w:left w:val="none" w:sz="0" w:space="0" w:color="auto"/>
        <w:bottom w:val="none" w:sz="0" w:space="0" w:color="auto"/>
        <w:right w:val="none" w:sz="0" w:space="0" w:color="auto"/>
      </w:divBdr>
    </w:div>
    <w:div w:id="592516190">
      <w:bodyDiv w:val="1"/>
      <w:marLeft w:val="0"/>
      <w:marRight w:val="0"/>
      <w:marTop w:val="0"/>
      <w:marBottom w:val="0"/>
      <w:divBdr>
        <w:top w:val="none" w:sz="0" w:space="0" w:color="auto"/>
        <w:left w:val="none" w:sz="0" w:space="0" w:color="auto"/>
        <w:bottom w:val="none" w:sz="0" w:space="0" w:color="auto"/>
        <w:right w:val="none" w:sz="0" w:space="0" w:color="auto"/>
      </w:divBdr>
    </w:div>
    <w:div w:id="602887039">
      <w:bodyDiv w:val="1"/>
      <w:marLeft w:val="0"/>
      <w:marRight w:val="0"/>
      <w:marTop w:val="0"/>
      <w:marBottom w:val="0"/>
      <w:divBdr>
        <w:top w:val="none" w:sz="0" w:space="0" w:color="auto"/>
        <w:left w:val="none" w:sz="0" w:space="0" w:color="auto"/>
        <w:bottom w:val="none" w:sz="0" w:space="0" w:color="auto"/>
        <w:right w:val="none" w:sz="0" w:space="0" w:color="auto"/>
      </w:divBdr>
    </w:div>
    <w:div w:id="606011918">
      <w:bodyDiv w:val="1"/>
      <w:marLeft w:val="0"/>
      <w:marRight w:val="0"/>
      <w:marTop w:val="0"/>
      <w:marBottom w:val="0"/>
      <w:divBdr>
        <w:top w:val="none" w:sz="0" w:space="0" w:color="auto"/>
        <w:left w:val="none" w:sz="0" w:space="0" w:color="auto"/>
        <w:bottom w:val="none" w:sz="0" w:space="0" w:color="auto"/>
        <w:right w:val="none" w:sz="0" w:space="0" w:color="auto"/>
      </w:divBdr>
    </w:div>
    <w:div w:id="636186125">
      <w:bodyDiv w:val="1"/>
      <w:marLeft w:val="0"/>
      <w:marRight w:val="0"/>
      <w:marTop w:val="0"/>
      <w:marBottom w:val="0"/>
      <w:divBdr>
        <w:top w:val="none" w:sz="0" w:space="0" w:color="auto"/>
        <w:left w:val="none" w:sz="0" w:space="0" w:color="auto"/>
        <w:bottom w:val="none" w:sz="0" w:space="0" w:color="auto"/>
        <w:right w:val="none" w:sz="0" w:space="0" w:color="auto"/>
      </w:divBdr>
    </w:div>
    <w:div w:id="657732103">
      <w:bodyDiv w:val="1"/>
      <w:marLeft w:val="0"/>
      <w:marRight w:val="0"/>
      <w:marTop w:val="0"/>
      <w:marBottom w:val="0"/>
      <w:divBdr>
        <w:top w:val="none" w:sz="0" w:space="0" w:color="auto"/>
        <w:left w:val="none" w:sz="0" w:space="0" w:color="auto"/>
        <w:bottom w:val="none" w:sz="0" w:space="0" w:color="auto"/>
        <w:right w:val="none" w:sz="0" w:space="0" w:color="auto"/>
      </w:divBdr>
    </w:div>
    <w:div w:id="704329511">
      <w:bodyDiv w:val="1"/>
      <w:marLeft w:val="0"/>
      <w:marRight w:val="0"/>
      <w:marTop w:val="0"/>
      <w:marBottom w:val="0"/>
      <w:divBdr>
        <w:top w:val="none" w:sz="0" w:space="0" w:color="auto"/>
        <w:left w:val="none" w:sz="0" w:space="0" w:color="auto"/>
        <w:bottom w:val="none" w:sz="0" w:space="0" w:color="auto"/>
        <w:right w:val="none" w:sz="0" w:space="0" w:color="auto"/>
      </w:divBdr>
    </w:div>
    <w:div w:id="719016748">
      <w:bodyDiv w:val="1"/>
      <w:marLeft w:val="0"/>
      <w:marRight w:val="0"/>
      <w:marTop w:val="0"/>
      <w:marBottom w:val="0"/>
      <w:divBdr>
        <w:top w:val="none" w:sz="0" w:space="0" w:color="auto"/>
        <w:left w:val="none" w:sz="0" w:space="0" w:color="auto"/>
        <w:bottom w:val="none" w:sz="0" w:space="0" w:color="auto"/>
        <w:right w:val="none" w:sz="0" w:space="0" w:color="auto"/>
      </w:divBdr>
    </w:div>
    <w:div w:id="725832540">
      <w:bodyDiv w:val="1"/>
      <w:marLeft w:val="0"/>
      <w:marRight w:val="0"/>
      <w:marTop w:val="0"/>
      <w:marBottom w:val="0"/>
      <w:divBdr>
        <w:top w:val="none" w:sz="0" w:space="0" w:color="auto"/>
        <w:left w:val="none" w:sz="0" w:space="0" w:color="auto"/>
        <w:bottom w:val="none" w:sz="0" w:space="0" w:color="auto"/>
        <w:right w:val="none" w:sz="0" w:space="0" w:color="auto"/>
      </w:divBdr>
    </w:div>
    <w:div w:id="732047936">
      <w:bodyDiv w:val="1"/>
      <w:marLeft w:val="0"/>
      <w:marRight w:val="0"/>
      <w:marTop w:val="0"/>
      <w:marBottom w:val="0"/>
      <w:divBdr>
        <w:top w:val="none" w:sz="0" w:space="0" w:color="auto"/>
        <w:left w:val="none" w:sz="0" w:space="0" w:color="auto"/>
        <w:bottom w:val="none" w:sz="0" w:space="0" w:color="auto"/>
        <w:right w:val="none" w:sz="0" w:space="0" w:color="auto"/>
      </w:divBdr>
    </w:div>
    <w:div w:id="768087463">
      <w:bodyDiv w:val="1"/>
      <w:marLeft w:val="0"/>
      <w:marRight w:val="0"/>
      <w:marTop w:val="0"/>
      <w:marBottom w:val="0"/>
      <w:divBdr>
        <w:top w:val="none" w:sz="0" w:space="0" w:color="auto"/>
        <w:left w:val="none" w:sz="0" w:space="0" w:color="auto"/>
        <w:bottom w:val="none" w:sz="0" w:space="0" w:color="auto"/>
        <w:right w:val="none" w:sz="0" w:space="0" w:color="auto"/>
      </w:divBdr>
    </w:div>
    <w:div w:id="773591828">
      <w:bodyDiv w:val="1"/>
      <w:marLeft w:val="0"/>
      <w:marRight w:val="0"/>
      <w:marTop w:val="0"/>
      <w:marBottom w:val="0"/>
      <w:divBdr>
        <w:top w:val="none" w:sz="0" w:space="0" w:color="auto"/>
        <w:left w:val="none" w:sz="0" w:space="0" w:color="auto"/>
        <w:bottom w:val="none" w:sz="0" w:space="0" w:color="auto"/>
        <w:right w:val="none" w:sz="0" w:space="0" w:color="auto"/>
      </w:divBdr>
    </w:div>
    <w:div w:id="790705008">
      <w:bodyDiv w:val="1"/>
      <w:marLeft w:val="0"/>
      <w:marRight w:val="0"/>
      <w:marTop w:val="0"/>
      <w:marBottom w:val="0"/>
      <w:divBdr>
        <w:top w:val="none" w:sz="0" w:space="0" w:color="auto"/>
        <w:left w:val="none" w:sz="0" w:space="0" w:color="auto"/>
        <w:bottom w:val="none" w:sz="0" w:space="0" w:color="auto"/>
        <w:right w:val="none" w:sz="0" w:space="0" w:color="auto"/>
      </w:divBdr>
    </w:div>
    <w:div w:id="799960107">
      <w:bodyDiv w:val="1"/>
      <w:marLeft w:val="0"/>
      <w:marRight w:val="0"/>
      <w:marTop w:val="0"/>
      <w:marBottom w:val="0"/>
      <w:divBdr>
        <w:top w:val="none" w:sz="0" w:space="0" w:color="auto"/>
        <w:left w:val="none" w:sz="0" w:space="0" w:color="auto"/>
        <w:bottom w:val="none" w:sz="0" w:space="0" w:color="auto"/>
        <w:right w:val="none" w:sz="0" w:space="0" w:color="auto"/>
      </w:divBdr>
    </w:div>
    <w:div w:id="811672943">
      <w:bodyDiv w:val="1"/>
      <w:marLeft w:val="0"/>
      <w:marRight w:val="0"/>
      <w:marTop w:val="0"/>
      <w:marBottom w:val="0"/>
      <w:divBdr>
        <w:top w:val="none" w:sz="0" w:space="0" w:color="auto"/>
        <w:left w:val="none" w:sz="0" w:space="0" w:color="auto"/>
        <w:bottom w:val="none" w:sz="0" w:space="0" w:color="auto"/>
        <w:right w:val="none" w:sz="0" w:space="0" w:color="auto"/>
      </w:divBdr>
      <w:divsChild>
        <w:div w:id="321663531">
          <w:marLeft w:val="0"/>
          <w:marRight w:val="0"/>
          <w:marTop w:val="0"/>
          <w:marBottom w:val="0"/>
          <w:divBdr>
            <w:top w:val="none" w:sz="0" w:space="0" w:color="auto"/>
            <w:left w:val="none" w:sz="0" w:space="0" w:color="auto"/>
            <w:bottom w:val="none" w:sz="0" w:space="0" w:color="auto"/>
            <w:right w:val="none" w:sz="0" w:space="0" w:color="auto"/>
          </w:divBdr>
          <w:divsChild>
            <w:div w:id="359475220">
              <w:marLeft w:val="0"/>
              <w:marRight w:val="0"/>
              <w:marTop w:val="0"/>
              <w:marBottom w:val="0"/>
              <w:divBdr>
                <w:top w:val="none" w:sz="0" w:space="0" w:color="auto"/>
                <w:left w:val="none" w:sz="0" w:space="0" w:color="auto"/>
                <w:bottom w:val="none" w:sz="0" w:space="0" w:color="auto"/>
                <w:right w:val="none" w:sz="0" w:space="0" w:color="auto"/>
              </w:divBdr>
              <w:divsChild>
                <w:div w:id="42496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7647">
      <w:bodyDiv w:val="1"/>
      <w:marLeft w:val="0"/>
      <w:marRight w:val="0"/>
      <w:marTop w:val="0"/>
      <w:marBottom w:val="0"/>
      <w:divBdr>
        <w:top w:val="none" w:sz="0" w:space="0" w:color="auto"/>
        <w:left w:val="none" w:sz="0" w:space="0" w:color="auto"/>
        <w:bottom w:val="none" w:sz="0" w:space="0" w:color="auto"/>
        <w:right w:val="none" w:sz="0" w:space="0" w:color="auto"/>
      </w:divBdr>
    </w:div>
    <w:div w:id="818619976">
      <w:bodyDiv w:val="1"/>
      <w:marLeft w:val="0"/>
      <w:marRight w:val="0"/>
      <w:marTop w:val="0"/>
      <w:marBottom w:val="0"/>
      <w:divBdr>
        <w:top w:val="none" w:sz="0" w:space="0" w:color="auto"/>
        <w:left w:val="none" w:sz="0" w:space="0" w:color="auto"/>
        <w:bottom w:val="none" w:sz="0" w:space="0" w:color="auto"/>
        <w:right w:val="none" w:sz="0" w:space="0" w:color="auto"/>
      </w:divBdr>
    </w:div>
    <w:div w:id="864248985">
      <w:bodyDiv w:val="1"/>
      <w:marLeft w:val="0"/>
      <w:marRight w:val="0"/>
      <w:marTop w:val="0"/>
      <w:marBottom w:val="0"/>
      <w:divBdr>
        <w:top w:val="none" w:sz="0" w:space="0" w:color="auto"/>
        <w:left w:val="none" w:sz="0" w:space="0" w:color="auto"/>
        <w:bottom w:val="none" w:sz="0" w:space="0" w:color="auto"/>
        <w:right w:val="none" w:sz="0" w:space="0" w:color="auto"/>
      </w:divBdr>
    </w:div>
    <w:div w:id="867107159">
      <w:bodyDiv w:val="1"/>
      <w:marLeft w:val="0"/>
      <w:marRight w:val="0"/>
      <w:marTop w:val="0"/>
      <w:marBottom w:val="0"/>
      <w:divBdr>
        <w:top w:val="none" w:sz="0" w:space="0" w:color="auto"/>
        <w:left w:val="none" w:sz="0" w:space="0" w:color="auto"/>
        <w:bottom w:val="none" w:sz="0" w:space="0" w:color="auto"/>
        <w:right w:val="none" w:sz="0" w:space="0" w:color="auto"/>
      </w:divBdr>
    </w:div>
    <w:div w:id="895748139">
      <w:bodyDiv w:val="1"/>
      <w:marLeft w:val="0"/>
      <w:marRight w:val="0"/>
      <w:marTop w:val="0"/>
      <w:marBottom w:val="0"/>
      <w:divBdr>
        <w:top w:val="none" w:sz="0" w:space="0" w:color="auto"/>
        <w:left w:val="none" w:sz="0" w:space="0" w:color="auto"/>
        <w:bottom w:val="none" w:sz="0" w:space="0" w:color="auto"/>
        <w:right w:val="none" w:sz="0" w:space="0" w:color="auto"/>
      </w:divBdr>
    </w:div>
    <w:div w:id="925842968">
      <w:bodyDiv w:val="1"/>
      <w:marLeft w:val="0"/>
      <w:marRight w:val="0"/>
      <w:marTop w:val="0"/>
      <w:marBottom w:val="0"/>
      <w:divBdr>
        <w:top w:val="none" w:sz="0" w:space="0" w:color="auto"/>
        <w:left w:val="none" w:sz="0" w:space="0" w:color="auto"/>
        <w:bottom w:val="none" w:sz="0" w:space="0" w:color="auto"/>
        <w:right w:val="none" w:sz="0" w:space="0" w:color="auto"/>
      </w:divBdr>
    </w:div>
    <w:div w:id="945582390">
      <w:bodyDiv w:val="1"/>
      <w:marLeft w:val="0"/>
      <w:marRight w:val="0"/>
      <w:marTop w:val="0"/>
      <w:marBottom w:val="0"/>
      <w:divBdr>
        <w:top w:val="none" w:sz="0" w:space="0" w:color="auto"/>
        <w:left w:val="none" w:sz="0" w:space="0" w:color="auto"/>
        <w:bottom w:val="none" w:sz="0" w:space="0" w:color="auto"/>
        <w:right w:val="none" w:sz="0" w:space="0" w:color="auto"/>
      </w:divBdr>
    </w:div>
    <w:div w:id="948976232">
      <w:bodyDiv w:val="1"/>
      <w:marLeft w:val="0"/>
      <w:marRight w:val="0"/>
      <w:marTop w:val="0"/>
      <w:marBottom w:val="0"/>
      <w:divBdr>
        <w:top w:val="none" w:sz="0" w:space="0" w:color="auto"/>
        <w:left w:val="none" w:sz="0" w:space="0" w:color="auto"/>
        <w:bottom w:val="none" w:sz="0" w:space="0" w:color="auto"/>
        <w:right w:val="none" w:sz="0" w:space="0" w:color="auto"/>
      </w:divBdr>
    </w:div>
    <w:div w:id="949437609">
      <w:bodyDiv w:val="1"/>
      <w:marLeft w:val="0"/>
      <w:marRight w:val="0"/>
      <w:marTop w:val="0"/>
      <w:marBottom w:val="0"/>
      <w:divBdr>
        <w:top w:val="none" w:sz="0" w:space="0" w:color="auto"/>
        <w:left w:val="none" w:sz="0" w:space="0" w:color="auto"/>
        <w:bottom w:val="none" w:sz="0" w:space="0" w:color="auto"/>
        <w:right w:val="none" w:sz="0" w:space="0" w:color="auto"/>
      </w:divBdr>
    </w:div>
    <w:div w:id="985209154">
      <w:bodyDiv w:val="1"/>
      <w:marLeft w:val="0"/>
      <w:marRight w:val="0"/>
      <w:marTop w:val="0"/>
      <w:marBottom w:val="0"/>
      <w:divBdr>
        <w:top w:val="none" w:sz="0" w:space="0" w:color="auto"/>
        <w:left w:val="none" w:sz="0" w:space="0" w:color="auto"/>
        <w:bottom w:val="none" w:sz="0" w:space="0" w:color="auto"/>
        <w:right w:val="none" w:sz="0" w:space="0" w:color="auto"/>
      </w:divBdr>
    </w:div>
    <w:div w:id="996349949">
      <w:bodyDiv w:val="1"/>
      <w:marLeft w:val="0"/>
      <w:marRight w:val="0"/>
      <w:marTop w:val="0"/>
      <w:marBottom w:val="0"/>
      <w:divBdr>
        <w:top w:val="none" w:sz="0" w:space="0" w:color="auto"/>
        <w:left w:val="none" w:sz="0" w:space="0" w:color="auto"/>
        <w:bottom w:val="none" w:sz="0" w:space="0" w:color="auto"/>
        <w:right w:val="none" w:sz="0" w:space="0" w:color="auto"/>
      </w:divBdr>
    </w:div>
    <w:div w:id="1003628401">
      <w:bodyDiv w:val="1"/>
      <w:marLeft w:val="0"/>
      <w:marRight w:val="0"/>
      <w:marTop w:val="0"/>
      <w:marBottom w:val="0"/>
      <w:divBdr>
        <w:top w:val="none" w:sz="0" w:space="0" w:color="auto"/>
        <w:left w:val="none" w:sz="0" w:space="0" w:color="auto"/>
        <w:bottom w:val="none" w:sz="0" w:space="0" w:color="auto"/>
        <w:right w:val="none" w:sz="0" w:space="0" w:color="auto"/>
      </w:divBdr>
    </w:div>
    <w:div w:id="1041980694">
      <w:bodyDiv w:val="1"/>
      <w:marLeft w:val="0"/>
      <w:marRight w:val="0"/>
      <w:marTop w:val="0"/>
      <w:marBottom w:val="0"/>
      <w:divBdr>
        <w:top w:val="none" w:sz="0" w:space="0" w:color="auto"/>
        <w:left w:val="none" w:sz="0" w:space="0" w:color="auto"/>
        <w:bottom w:val="none" w:sz="0" w:space="0" w:color="auto"/>
        <w:right w:val="none" w:sz="0" w:space="0" w:color="auto"/>
      </w:divBdr>
    </w:div>
    <w:div w:id="1067145229">
      <w:bodyDiv w:val="1"/>
      <w:marLeft w:val="0"/>
      <w:marRight w:val="0"/>
      <w:marTop w:val="0"/>
      <w:marBottom w:val="0"/>
      <w:divBdr>
        <w:top w:val="none" w:sz="0" w:space="0" w:color="auto"/>
        <w:left w:val="none" w:sz="0" w:space="0" w:color="auto"/>
        <w:bottom w:val="none" w:sz="0" w:space="0" w:color="auto"/>
        <w:right w:val="none" w:sz="0" w:space="0" w:color="auto"/>
      </w:divBdr>
    </w:div>
    <w:div w:id="1078137176">
      <w:bodyDiv w:val="1"/>
      <w:marLeft w:val="0"/>
      <w:marRight w:val="0"/>
      <w:marTop w:val="0"/>
      <w:marBottom w:val="0"/>
      <w:divBdr>
        <w:top w:val="none" w:sz="0" w:space="0" w:color="auto"/>
        <w:left w:val="none" w:sz="0" w:space="0" w:color="auto"/>
        <w:bottom w:val="none" w:sz="0" w:space="0" w:color="auto"/>
        <w:right w:val="none" w:sz="0" w:space="0" w:color="auto"/>
      </w:divBdr>
    </w:div>
    <w:div w:id="1113095969">
      <w:bodyDiv w:val="1"/>
      <w:marLeft w:val="0"/>
      <w:marRight w:val="0"/>
      <w:marTop w:val="0"/>
      <w:marBottom w:val="0"/>
      <w:divBdr>
        <w:top w:val="none" w:sz="0" w:space="0" w:color="auto"/>
        <w:left w:val="none" w:sz="0" w:space="0" w:color="auto"/>
        <w:bottom w:val="none" w:sz="0" w:space="0" w:color="auto"/>
        <w:right w:val="none" w:sz="0" w:space="0" w:color="auto"/>
      </w:divBdr>
    </w:div>
    <w:div w:id="1116213919">
      <w:bodyDiv w:val="1"/>
      <w:marLeft w:val="0"/>
      <w:marRight w:val="0"/>
      <w:marTop w:val="0"/>
      <w:marBottom w:val="0"/>
      <w:divBdr>
        <w:top w:val="none" w:sz="0" w:space="0" w:color="auto"/>
        <w:left w:val="none" w:sz="0" w:space="0" w:color="auto"/>
        <w:bottom w:val="none" w:sz="0" w:space="0" w:color="auto"/>
        <w:right w:val="none" w:sz="0" w:space="0" w:color="auto"/>
      </w:divBdr>
    </w:div>
    <w:div w:id="1165783649">
      <w:bodyDiv w:val="1"/>
      <w:marLeft w:val="0"/>
      <w:marRight w:val="0"/>
      <w:marTop w:val="0"/>
      <w:marBottom w:val="0"/>
      <w:divBdr>
        <w:top w:val="none" w:sz="0" w:space="0" w:color="auto"/>
        <w:left w:val="none" w:sz="0" w:space="0" w:color="auto"/>
        <w:bottom w:val="none" w:sz="0" w:space="0" w:color="auto"/>
        <w:right w:val="none" w:sz="0" w:space="0" w:color="auto"/>
      </w:divBdr>
    </w:div>
    <w:div w:id="1166827049">
      <w:bodyDiv w:val="1"/>
      <w:marLeft w:val="0"/>
      <w:marRight w:val="0"/>
      <w:marTop w:val="0"/>
      <w:marBottom w:val="0"/>
      <w:divBdr>
        <w:top w:val="none" w:sz="0" w:space="0" w:color="auto"/>
        <w:left w:val="none" w:sz="0" w:space="0" w:color="auto"/>
        <w:bottom w:val="none" w:sz="0" w:space="0" w:color="auto"/>
        <w:right w:val="none" w:sz="0" w:space="0" w:color="auto"/>
      </w:divBdr>
    </w:div>
    <w:div w:id="1171138890">
      <w:bodyDiv w:val="1"/>
      <w:marLeft w:val="0"/>
      <w:marRight w:val="0"/>
      <w:marTop w:val="0"/>
      <w:marBottom w:val="0"/>
      <w:divBdr>
        <w:top w:val="none" w:sz="0" w:space="0" w:color="auto"/>
        <w:left w:val="none" w:sz="0" w:space="0" w:color="auto"/>
        <w:bottom w:val="none" w:sz="0" w:space="0" w:color="auto"/>
        <w:right w:val="none" w:sz="0" w:space="0" w:color="auto"/>
      </w:divBdr>
    </w:div>
    <w:div w:id="1179350730">
      <w:bodyDiv w:val="1"/>
      <w:marLeft w:val="0"/>
      <w:marRight w:val="0"/>
      <w:marTop w:val="0"/>
      <w:marBottom w:val="0"/>
      <w:divBdr>
        <w:top w:val="none" w:sz="0" w:space="0" w:color="auto"/>
        <w:left w:val="none" w:sz="0" w:space="0" w:color="auto"/>
        <w:bottom w:val="none" w:sz="0" w:space="0" w:color="auto"/>
        <w:right w:val="none" w:sz="0" w:space="0" w:color="auto"/>
      </w:divBdr>
    </w:div>
    <w:div w:id="1187938064">
      <w:bodyDiv w:val="1"/>
      <w:marLeft w:val="0"/>
      <w:marRight w:val="0"/>
      <w:marTop w:val="0"/>
      <w:marBottom w:val="0"/>
      <w:divBdr>
        <w:top w:val="none" w:sz="0" w:space="0" w:color="auto"/>
        <w:left w:val="none" w:sz="0" w:space="0" w:color="auto"/>
        <w:bottom w:val="none" w:sz="0" w:space="0" w:color="auto"/>
        <w:right w:val="none" w:sz="0" w:space="0" w:color="auto"/>
      </w:divBdr>
    </w:div>
    <w:div w:id="1203590836">
      <w:bodyDiv w:val="1"/>
      <w:marLeft w:val="0"/>
      <w:marRight w:val="0"/>
      <w:marTop w:val="0"/>
      <w:marBottom w:val="0"/>
      <w:divBdr>
        <w:top w:val="none" w:sz="0" w:space="0" w:color="auto"/>
        <w:left w:val="none" w:sz="0" w:space="0" w:color="auto"/>
        <w:bottom w:val="none" w:sz="0" w:space="0" w:color="auto"/>
        <w:right w:val="none" w:sz="0" w:space="0" w:color="auto"/>
      </w:divBdr>
    </w:div>
    <w:div w:id="1214275703">
      <w:bodyDiv w:val="1"/>
      <w:marLeft w:val="0"/>
      <w:marRight w:val="0"/>
      <w:marTop w:val="0"/>
      <w:marBottom w:val="0"/>
      <w:divBdr>
        <w:top w:val="none" w:sz="0" w:space="0" w:color="auto"/>
        <w:left w:val="none" w:sz="0" w:space="0" w:color="auto"/>
        <w:bottom w:val="none" w:sz="0" w:space="0" w:color="auto"/>
        <w:right w:val="none" w:sz="0" w:space="0" w:color="auto"/>
      </w:divBdr>
    </w:div>
    <w:div w:id="1228304664">
      <w:bodyDiv w:val="1"/>
      <w:marLeft w:val="0"/>
      <w:marRight w:val="0"/>
      <w:marTop w:val="0"/>
      <w:marBottom w:val="0"/>
      <w:divBdr>
        <w:top w:val="none" w:sz="0" w:space="0" w:color="auto"/>
        <w:left w:val="none" w:sz="0" w:space="0" w:color="auto"/>
        <w:bottom w:val="none" w:sz="0" w:space="0" w:color="auto"/>
        <w:right w:val="none" w:sz="0" w:space="0" w:color="auto"/>
      </w:divBdr>
    </w:div>
    <w:div w:id="1246303011">
      <w:bodyDiv w:val="1"/>
      <w:marLeft w:val="0"/>
      <w:marRight w:val="0"/>
      <w:marTop w:val="0"/>
      <w:marBottom w:val="0"/>
      <w:divBdr>
        <w:top w:val="none" w:sz="0" w:space="0" w:color="auto"/>
        <w:left w:val="none" w:sz="0" w:space="0" w:color="auto"/>
        <w:bottom w:val="none" w:sz="0" w:space="0" w:color="auto"/>
        <w:right w:val="none" w:sz="0" w:space="0" w:color="auto"/>
      </w:divBdr>
    </w:div>
    <w:div w:id="1257522835">
      <w:bodyDiv w:val="1"/>
      <w:marLeft w:val="0"/>
      <w:marRight w:val="0"/>
      <w:marTop w:val="0"/>
      <w:marBottom w:val="0"/>
      <w:divBdr>
        <w:top w:val="none" w:sz="0" w:space="0" w:color="auto"/>
        <w:left w:val="none" w:sz="0" w:space="0" w:color="auto"/>
        <w:bottom w:val="none" w:sz="0" w:space="0" w:color="auto"/>
        <w:right w:val="none" w:sz="0" w:space="0" w:color="auto"/>
      </w:divBdr>
    </w:div>
    <w:div w:id="1280990236">
      <w:bodyDiv w:val="1"/>
      <w:marLeft w:val="0"/>
      <w:marRight w:val="0"/>
      <w:marTop w:val="0"/>
      <w:marBottom w:val="0"/>
      <w:divBdr>
        <w:top w:val="none" w:sz="0" w:space="0" w:color="auto"/>
        <w:left w:val="none" w:sz="0" w:space="0" w:color="auto"/>
        <w:bottom w:val="none" w:sz="0" w:space="0" w:color="auto"/>
        <w:right w:val="none" w:sz="0" w:space="0" w:color="auto"/>
      </w:divBdr>
    </w:div>
    <w:div w:id="1288118945">
      <w:bodyDiv w:val="1"/>
      <w:marLeft w:val="0"/>
      <w:marRight w:val="0"/>
      <w:marTop w:val="0"/>
      <w:marBottom w:val="0"/>
      <w:divBdr>
        <w:top w:val="none" w:sz="0" w:space="0" w:color="auto"/>
        <w:left w:val="none" w:sz="0" w:space="0" w:color="auto"/>
        <w:bottom w:val="none" w:sz="0" w:space="0" w:color="auto"/>
        <w:right w:val="none" w:sz="0" w:space="0" w:color="auto"/>
      </w:divBdr>
    </w:div>
    <w:div w:id="1288396822">
      <w:bodyDiv w:val="1"/>
      <w:marLeft w:val="0"/>
      <w:marRight w:val="0"/>
      <w:marTop w:val="0"/>
      <w:marBottom w:val="0"/>
      <w:divBdr>
        <w:top w:val="none" w:sz="0" w:space="0" w:color="auto"/>
        <w:left w:val="none" w:sz="0" w:space="0" w:color="auto"/>
        <w:bottom w:val="none" w:sz="0" w:space="0" w:color="auto"/>
        <w:right w:val="none" w:sz="0" w:space="0" w:color="auto"/>
      </w:divBdr>
    </w:div>
    <w:div w:id="1289974967">
      <w:bodyDiv w:val="1"/>
      <w:marLeft w:val="0"/>
      <w:marRight w:val="0"/>
      <w:marTop w:val="0"/>
      <w:marBottom w:val="0"/>
      <w:divBdr>
        <w:top w:val="none" w:sz="0" w:space="0" w:color="auto"/>
        <w:left w:val="none" w:sz="0" w:space="0" w:color="auto"/>
        <w:bottom w:val="none" w:sz="0" w:space="0" w:color="auto"/>
        <w:right w:val="none" w:sz="0" w:space="0" w:color="auto"/>
      </w:divBdr>
    </w:div>
    <w:div w:id="1314484762">
      <w:bodyDiv w:val="1"/>
      <w:marLeft w:val="0"/>
      <w:marRight w:val="0"/>
      <w:marTop w:val="0"/>
      <w:marBottom w:val="0"/>
      <w:divBdr>
        <w:top w:val="none" w:sz="0" w:space="0" w:color="auto"/>
        <w:left w:val="none" w:sz="0" w:space="0" w:color="auto"/>
        <w:bottom w:val="none" w:sz="0" w:space="0" w:color="auto"/>
        <w:right w:val="none" w:sz="0" w:space="0" w:color="auto"/>
      </w:divBdr>
    </w:div>
    <w:div w:id="1326738571">
      <w:bodyDiv w:val="1"/>
      <w:marLeft w:val="0"/>
      <w:marRight w:val="0"/>
      <w:marTop w:val="0"/>
      <w:marBottom w:val="0"/>
      <w:divBdr>
        <w:top w:val="none" w:sz="0" w:space="0" w:color="auto"/>
        <w:left w:val="none" w:sz="0" w:space="0" w:color="auto"/>
        <w:bottom w:val="none" w:sz="0" w:space="0" w:color="auto"/>
        <w:right w:val="none" w:sz="0" w:space="0" w:color="auto"/>
      </w:divBdr>
    </w:div>
    <w:div w:id="1331980827">
      <w:bodyDiv w:val="1"/>
      <w:marLeft w:val="0"/>
      <w:marRight w:val="0"/>
      <w:marTop w:val="0"/>
      <w:marBottom w:val="0"/>
      <w:divBdr>
        <w:top w:val="none" w:sz="0" w:space="0" w:color="auto"/>
        <w:left w:val="none" w:sz="0" w:space="0" w:color="auto"/>
        <w:bottom w:val="none" w:sz="0" w:space="0" w:color="auto"/>
        <w:right w:val="none" w:sz="0" w:space="0" w:color="auto"/>
      </w:divBdr>
    </w:div>
    <w:div w:id="1336806599">
      <w:bodyDiv w:val="1"/>
      <w:marLeft w:val="0"/>
      <w:marRight w:val="0"/>
      <w:marTop w:val="0"/>
      <w:marBottom w:val="0"/>
      <w:divBdr>
        <w:top w:val="none" w:sz="0" w:space="0" w:color="auto"/>
        <w:left w:val="none" w:sz="0" w:space="0" w:color="auto"/>
        <w:bottom w:val="none" w:sz="0" w:space="0" w:color="auto"/>
        <w:right w:val="none" w:sz="0" w:space="0" w:color="auto"/>
      </w:divBdr>
    </w:div>
    <w:div w:id="1367947350">
      <w:bodyDiv w:val="1"/>
      <w:marLeft w:val="0"/>
      <w:marRight w:val="0"/>
      <w:marTop w:val="0"/>
      <w:marBottom w:val="0"/>
      <w:divBdr>
        <w:top w:val="none" w:sz="0" w:space="0" w:color="auto"/>
        <w:left w:val="none" w:sz="0" w:space="0" w:color="auto"/>
        <w:bottom w:val="none" w:sz="0" w:space="0" w:color="auto"/>
        <w:right w:val="none" w:sz="0" w:space="0" w:color="auto"/>
      </w:divBdr>
    </w:div>
    <w:div w:id="1368336523">
      <w:bodyDiv w:val="1"/>
      <w:marLeft w:val="0"/>
      <w:marRight w:val="0"/>
      <w:marTop w:val="0"/>
      <w:marBottom w:val="0"/>
      <w:divBdr>
        <w:top w:val="none" w:sz="0" w:space="0" w:color="auto"/>
        <w:left w:val="none" w:sz="0" w:space="0" w:color="auto"/>
        <w:bottom w:val="none" w:sz="0" w:space="0" w:color="auto"/>
        <w:right w:val="none" w:sz="0" w:space="0" w:color="auto"/>
      </w:divBdr>
    </w:div>
    <w:div w:id="1408963315">
      <w:bodyDiv w:val="1"/>
      <w:marLeft w:val="0"/>
      <w:marRight w:val="0"/>
      <w:marTop w:val="0"/>
      <w:marBottom w:val="0"/>
      <w:divBdr>
        <w:top w:val="none" w:sz="0" w:space="0" w:color="auto"/>
        <w:left w:val="none" w:sz="0" w:space="0" w:color="auto"/>
        <w:bottom w:val="none" w:sz="0" w:space="0" w:color="auto"/>
        <w:right w:val="none" w:sz="0" w:space="0" w:color="auto"/>
      </w:divBdr>
    </w:div>
    <w:div w:id="1417946523">
      <w:bodyDiv w:val="1"/>
      <w:marLeft w:val="0"/>
      <w:marRight w:val="0"/>
      <w:marTop w:val="0"/>
      <w:marBottom w:val="0"/>
      <w:divBdr>
        <w:top w:val="none" w:sz="0" w:space="0" w:color="auto"/>
        <w:left w:val="none" w:sz="0" w:space="0" w:color="auto"/>
        <w:bottom w:val="none" w:sz="0" w:space="0" w:color="auto"/>
        <w:right w:val="none" w:sz="0" w:space="0" w:color="auto"/>
      </w:divBdr>
    </w:div>
    <w:div w:id="1432697966">
      <w:bodyDiv w:val="1"/>
      <w:marLeft w:val="0"/>
      <w:marRight w:val="0"/>
      <w:marTop w:val="0"/>
      <w:marBottom w:val="0"/>
      <w:divBdr>
        <w:top w:val="none" w:sz="0" w:space="0" w:color="auto"/>
        <w:left w:val="none" w:sz="0" w:space="0" w:color="auto"/>
        <w:bottom w:val="none" w:sz="0" w:space="0" w:color="auto"/>
        <w:right w:val="none" w:sz="0" w:space="0" w:color="auto"/>
      </w:divBdr>
    </w:div>
    <w:div w:id="1437362745">
      <w:bodyDiv w:val="1"/>
      <w:marLeft w:val="0"/>
      <w:marRight w:val="0"/>
      <w:marTop w:val="0"/>
      <w:marBottom w:val="0"/>
      <w:divBdr>
        <w:top w:val="none" w:sz="0" w:space="0" w:color="auto"/>
        <w:left w:val="none" w:sz="0" w:space="0" w:color="auto"/>
        <w:bottom w:val="none" w:sz="0" w:space="0" w:color="auto"/>
        <w:right w:val="none" w:sz="0" w:space="0" w:color="auto"/>
      </w:divBdr>
    </w:div>
    <w:div w:id="1463578849">
      <w:bodyDiv w:val="1"/>
      <w:marLeft w:val="0"/>
      <w:marRight w:val="0"/>
      <w:marTop w:val="0"/>
      <w:marBottom w:val="0"/>
      <w:divBdr>
        <w:top w:val="none" w:sz="0" w:space="0" w:color="auto"/>
        <w:left w:val="none" w:sz="0" w:space="0" w:color="auto"/>
        <w:bottom w:val="none" w:sz="0" w:space="0" w:color="auto"/>
        <w:right w:val="none" w:sz="0" w:space="0" w:color="auto"/>
      </w:divBdr>
    </w:div>
    <w:div w:id="1497646329">
      <w:bodyDiv w:val="1"/>
      <w:marLeft w:val="0"/>
      <w:marRight w:val="0"/>
      <w:marTop w:val="0"/>
      <w:marBottom w:val="0"/>
      <w:divBdr>
        <w:top w:val="none" w:sz="0" w:space="0" w:color="auto"/>
        <w:left w:val="none" w:sz="0" w:space="0" w:color="auto"/>
        <w:bottom w:val="none" w:sz="0" w:space="0" w:color="auto"/>
        <w:right w:val="none" w:sz="0" w:space="0" w:color="auto"/>
      </w:divBdr>
    </w:div>
    <w:div w:id="1502282084">
      <w:bodyDiv w:val="1"/>
      <w:marLeft w:val="0"/>
      <w:marRight w:val="0"/>
      <w:marTop w:val="0"/>
      <w:marBottom w:val="0"/>
      <w:divBdr>
        <w:top w:val="none" w:sz="0" w:space="0" w:color="auto"/>
        <w:left w:val="none" w:sz="0" w:space="0" w:color="auto"/>
        <w:bottom w:val="none" w:sz="0" w:space="0" w:color="auto"/>
        <w:right w:val="none" w:sz="0" w:space="0" w:color="auto"/>
      </w:divBdr>
    </w:div>
    <w:div w:id="1515149070">
      <w:bodyDiv w:val="1"/>
      <w:marLeft w:val="0"/>
      <w:marRight w:val="0"/>
      <w:marTop w:val="0"/>
      <w:marBottom w:val="0"/>
      <w:divBdr>
        <w:top w:val="none" w:sz="0" w:space="0" w:color="auto"/>
        <w:left w:val="none" w:sz="0" w:space="0" w:color="auto"/>
        <w:bottom w:val="none" w:sz="0" w:space="0" w:color="auto"/>
        <w:right w:val="none" w:sz="0" w:space="0" w:color="auto"/>
      </w:divBdr>
    </w:div>
    <w:div w:id="1532493966">
      <w:bodyDiv w:val="1"/>
      <w:marLeft w:val="0"/>
      <w:marRight w:val="0"/>
      <w:marTop w:val="0"/>
      <w:marBottom w:val="0"/>
      <w:divBdr>
        <w:top w:val="none" w:sz="0" w:space="0" w:color="auto"/>
        <w:left w:val="none" w:sz="0" w:space="0" w:color="auto"/>
        <w:bottom w:val="none" w:sz="0" w:space="0" w:color="auto"/>
        <w:right w:val="none" w:sz="0" w:space="0" w:color="auto"/>
      </w:divBdr>
    </w:div>
    <w:div w:id="1543245502">
      <w:bodyDiv w:val="1"/>
      <w:marLeft w:val="0"/>
      <w:marRight w:val="0"/>
      <w:marTop w:val="0"/>
      <w:marBottom w:val="0"/>
      <w:divBdr>
        <w:top w:val="none" w:sz="0" w:space="0" w:color="auto"/>
        <w:left w:val="none" w:sz="0" w:space="0" w:color="auto"/>
        <w:bottom w:val="none" w:sz="0" w:space="0" w:color="auto"/>
        <w:right w:val="none" w:sz="0" w:space="0" w:color="auto"/>
      </w:divBdr>
    </w:div>
    <w:div w:id="1565261978">
      <w:bodyDiv w:val="1"/>
      <w:marLeft w:val="0"/>
      <w:marRight w:val="0"/>
      <w:marTop w:val="0"/>
      <w:marBottom w:val="0"/>
      <w:divBdr>
        <w:top w:val="none" w:sz="0" w:space="0" w:color="auto"/>
        <w:left w:val="none" w:sz="0" w:space="0" w:color="auto"/>
        <w:bottom w:val="none" w:sz="0" w:space="0" w:color="auto"/>
        <w:right w:val="none" w:sz="0" w:space="0" w:color="auto"/>
      </w:divBdr>
    </w:div>
    <w:div w:id="1584870088">
      <w:bodyDiv w:val="1"/>
      <w:marLeft w:val="0"/>
      <w:marRight w:val="0"/>
      <w:marTop w:val="0"/>
      <w:marBottom w:val="0"/>
      <w:divBdr>
        <w:top w:val="none" w:sz="0" w:space="0" w:color="auto"/>
        <w:left w:val="none" w:sz="0" w:space="0" w:color="auto"/>
        <w:bottom w:val="none" w:sz="0" w:space="0" w:color="auto"/>
        <w:right w:val="none" w:sz="0" w:space="0" w:color="auto"/>
      </w:divBdr>
    </w:div>
    <w:div w:id="1651906721">
      <w:bodyDiv w:val="1"/>
      <w:marLeft w:val="0"/>
      <w:marRight w:val="0"/>
      <w:marTop w:val="0"/>
      <w:marBottom w:val="0"/>
      <w:divBdr>
        <w:top w:val="none" w:sz="0" w:space="0" w:color="auto"/>
        <w:left w:val="none" w:sz="0" w:space="0" w:color="auto"/>
        <w:bottom w:val="none" w:sz="0" w:space="0" w:color="auto"/>
        <w:right w:val="none" w:sz="0" w:space="0" w:color="auto"/>
      </w:divBdr>
    </w:div>
    <w:div w:id="1696613948">
      <w:bodyDiv w:val="1"/>
      <w:marLeft w:val="0"/>
      <w:marRight w:val="0"/>
      <w:marTop w:val="0"/>
      <w:marBottom w:val="0"/>
      <w:divBdr>
        <w:top w:val="none" w:sz="0" w:space="0" w:color="auto"/>
        <w:left w:val="none" w:sz="0" w:space="0" w:color="auto"/>
        <w:bottom w:val="none" w:sz="0" w:space="0" w:color="auto"/>
        <w:right w:val="none" w:sz="0" w:space="0" w:color="auto"/>
      </w:divBdr>
    </w:div>
    <w:div w:id="1718502816">
      <w:bodyDiv w:val="1"/>
      <w:marLeft w:val="0"/>
      <w:marRight w:val="0"/>
      <w:marTop w:val="0"/>
      <w:marBottom w:val="0"/>
      <w:divBdr>
        <w:top w:val="none" w:sz="0" w:space="0" w:color="auto"/>
        <w:left w:val="none" w:sz="0" w:space="0" w:color="auto"/>
        <w:bottom w:val="none" w:sz="0" w:space="0" w:color="auto"/>
        <w:right w:val="none" w:sz="0" w:space="0" w:color="auto"/>
      </w:divBdr>
    </w:div>
    <w:div w:id="1726097403">
      <w:bodyDiv w:val="1"/>
      <w:marLeft w:val="0"/>
      <w:marRight w:val="0"/>
      <w:marTop w:val="0"/>
      <w:marBottom w:val="0"/>
      <w:divBdr>
        <w:top w:val="none" w:sz="0" w:space="0" w:color="auto"/>
        <w:left w:val="none" w:sz="0" w:space="0" w:color="auto"/>
        <w:bottom w:val="none" w:sz="0" w:space="0" w:color="auto"/>
        <w:right w:val="none" w:sz="0" w:space="0" w:color="auto"/>
      </w:divBdr>
    </w:div>
    <w:div w:id="1730303043">
      <w:bodyDiv w:val="1"/>
      <w:marLeft w:val="0"/>
      <w:marRight w:val="0"/>
      <w:marTop w:val="0"/>
      <w:marBottom w:val="0"/>
      <w:divBdr>
        <w:top w:val="none" w:sz="0" w:space="0" w:color="auto"/>
        <w:left w:val="none" w:sz="0" w:space="0" w:color="auto"/>
        <w:bottom w:val="none" w:sz="0" w:space="0" w:color="auto"/>
        <w:right w:val="none" w:sz="0" w:space="0" w:color="auto"/>
      </w:divBdr>
    </w:div>
    <w:div w:id="1756895010">
      <w:bodyDiv w:val="1"/>
      <w:marLeft w:val="0"/>
      <w:marRight w:val="0"/>
      <w:marTop w:val="0"/>
      <w:marBottom w:val="0"/>
      <w:divBdr>
        <w:top w:val="none" w:sz="0" w:space="0" w:color="auto"/>
        <w:left w:val="none" w:sz="0" w:space="0" w:color="auto"/>
        <w:bottom w:val="none" w:sz="0" w:space="0" w:color="auto"/>
        <w:right w:val="none" w:sz="0" w:space="0" w:color="auto"/>
      </w:divBdr>
    </w:div>
    <w:div w:id="1762136806">
      <w:bodyDiv w:val="1"/>
      <w:marLeft w:val="0"/>
      <w:marRight w:val="0"/>
      <w:marTop w:val="0"/>
      <w:marBottom w:val="0"/>
      <w:divBdr>
        <w:top w:val="none" w:sz="0" w:space="0" w:color="auto"/>
        <w:left w:val="none" w:sz="0" w:space="0" w:color="auto"/>
        <w:bottom w:val="none" w:sz="0" w:space="0" w:color="auto"/>
        <w:right w:val="none" w:sz="0" w:space="0" w:color="auto"/>
      </w:divBdr>
    </w:div>
    <w:div w:id="1762532511">
      <w:bodyDiv w:val="1"/>
      <w:marLeft w:val="0"/>
      <w:marRight w:val="0"/>
      <w:marTop w:val="0"/>
      <w:marBottom w:val="0"/>
      <w:divBdr>
        <w:top w:val="none" w:sz="0" w:space="0" w:color="auto"/>
        <w:left w:val="none" w:sz="0" w:space="0" w:color="auto"/>
        <w:bottom w:val="none" w:sz="0" w:space="0" w:color="auto"/>
        <w:right w:val="none" w:sz="0" w:space="0" w:color="auto"/>
      </w:divBdr>
    </w:div>
    <w:div w:id="1767310819">
      <w:bodyDiv w:val="1"/>
      <w:marLeft w:val="0"/>
      <w:marRight w:val="0"/>
      <w:marTop w:val="0"/>
      <w:marBottom w:val="0"/>
      <w:divBdr>
        <w:top w:val="none" w:sz="0" w:space="0" w:color="auto"/>
        <w:left w:val="none" w:sz="0" w:space="0" w:color="auto"/>
        <w:bottom w:val="none" w:sz="0" w:space="0" w:color="auto"/>
        <w:right w:val="none" w:sz="0" w:space="0" w:color="auto"/>
      </w:divBdr>
    </w:div>
    <w:div w:id="1781800799">
      <w:bodyDiv w:val="1"/>
      <w:marLeft w:val="0"/>
      <w:marRight w:val="0"/>
      <w:marTop w:val="0"/>
      <w:marBottom w:val="0"/>
      <w:divBdr>
        <w:top w:val="none" w:sz="0" w:space="0" w:color="auto"/>
        <w:left w:val="none" w:sz="0" w:space="0" w:color="auto"/>
        <w:bottom w:val="none" w:sz="0" w:space="0" w:color="auto"/>
        <w:right w:val="none" w:sz="0" w:space="0" w:color="auto"/>
      </w:divBdr>
    </w:div>
    <w:div w:id="1832597570">
      <w:bodyDiv w:val="1"/>
      <w:marLeft w:val="0"/>
      <w:marRight w:val="0"/>
      <w:marTop w:val="0"/>
      <w:marBottom w:val="0"/>
      <w:divBdr>
        <w:top w:val="none" w:sz="0" w:space="0" w:color="auto"/>
        <w:left w:val="none" w:sz="0" w:space="0" w:color="auto"/>
        <w:bottom w:val="none" w:sz="0" w:space="0" w:color="auto"/>
        <w:right w:val="none" w:sz="0" w:space="0" w:color="auto"/>
      </w:divBdr>
    </w:div>
    <w:div w:id="1852644144">
      <w:bodyDiv w:val="1"/>
      <w:marLeft w:val="0"/>
      <w:marRight w:val="0"/>
      <w:marTop w:val="0"/>
      <w:marBottom w:val="0"/>
      <w:divBdr>
        <w:top w:val="none" w:sz="0" w:space="0" w:color="auto"/>
        <w:left w:val="none" w:sz="0" w:space="0" w:color="auto"/>
        <w:bottom w:val="none" w:sz="0" w:space="0" w:color="auto"/>
        <w:right w:val="none" w:sz="0" w:space="0" w:color="auto"/>
      </w:divBdr>
    </w:div>
    <w:div w:id="1868562666">
      <w:bodyDiv w:val="1"/>
      <w:marLeft w:val="0"/>
      <w:marRight w:val="0"/>
      <w:marTop w:val="0"/>
      <w:marBottom w:val="0"/>
      <w:divBdr>
        <w:top w:val="none" w:sz="0" w:space="0" w:color="auto"/>
        <w:left w:val="none" w:sz="0" w:space="0" w:color="auto"/>
        <w:bottom w:val="none" w:sz="0" w:space="0" w:color="auto"/>
        <w:right w:val="none" w:sz="0" w:space="0" w:color="auto"/>
      </w:divBdr>
    </w:div>
    <w:div w:id="1890261522">
      <w:bodyDiv w:val="1"/>
      <w:marLeft w:val="0"/>
      <w:marRight w:val="0"/>
      <w:marTop w:val="0"/>
      <w:marBottom w:val="0"/>
      <w:divBdr>
        <w:top w:val="none" w:sz="0" w:space="0" w:color="auto"/>
        <w:left w:val="none" w:sz="0" w:space="0" w:color="auto"/>
        <w:bottom w:val="none" w:sz="0" w:space="0" w:color="auto"/>
        <w:right w:val="none" w:sz="0" w:space="0" w:color="auto"/>
      </w:divBdr>
    </w:div>
    <w:div w:id="1921060030">
      <w:bodyDiv w:val="1"/>
      <w:marLeft w:val="0"/>
      <w:marRight w:val="0"/>
      <w:marTop w:val="0"/>
      <w:marBottom w:val="0"/>
      <w:divBdr>
        <w:top w:val="none" w:sz="0" w:space="0" w:color="auto"/>
        <w:left w:val="none" w:sz="0" w:space="0" w:color="auto"/>
        <w:bottom w:val="none" w:sz="0" w:space="0" w:color="auto"/>
        <w:right w:val="none" w:sz="0" w:space="0" w:color="auto"/>
      </w:divBdr>
    </w:div>
    <w:div w:id="1930892663">
      <w:bodyDiv w:val="1"/>
      <w:marLeft w:val="0"/>
      <w:marRight w:val="0"/>
      <w:marTop w:val="0"/>
      <w:marBottom w:val="0"/>
      <w:divBdr>
        <w:top w:val="none" w:sz="0" w:space="0" w:color="auto"/>
        <w:left w:val="none" w:sz="0" w:space="0" w:color="auto"/>
        <w:bottom w:val="none" w:sz="0" w:space="0" w:color="auto"/>
        <w:right w:val="none" w:sz="0" w:space="0" w:color="auto"/>
      </w:divBdr>
      <w:divsChild>
        <w:div w:id="1245990063">
          <w:marLeft w:val="0"/>
          <w:marRight w:val="0"/>
          <w:marTop w:val="0"/>
          <w:marBottom w:val="0"/>
          <w:divBdr>
            <w:top w:val="none" w:sz="0" w:space="0" w:color="auto"/>
            <w:left w:val="none" w:sz="0" w:space="0" w:color="auto"/>
            <w:bottom w:val="none" w:sz="0" w:space="0" w:color="auto"/>
            <w:right w:val="none" w:sz="0" w:space="0" w:color="auto"/>
          </w:divBdr>
          <w:divsChild>
            <w:div w:id="2058160851">
              <w:marLeft w:val="0"/>
              <w:marRight w:val="0"/>
              <w:marTop w:val="0"/>
              <w:marBottom w:val="0"/>
              <w:divBdr>
                <w:top w:val="none" w:sz="0" w:space="0" w:color="auto"/>
                <w:left w:val="none" w:sz="0" w:space="0" w:color="auto"/>
                <w:bottom w:val="none" w:sz="0" w:space="0" w:color="auto"/>
                <w:right w:val="none" w:sz="0" w:space="0" w:color="auto"/>
              </w:divBdr>
              <w:divsChild>
                <w:div w:id="3237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98562">
      <w:bodyDiv w:val="1"/>
      <w:marLeft w:val="0"/>
      <w:marRight w:val="0"/>
      <w:marTop w:val="0"/>
      <w:marBottom w:val="0"/>
      <w:divBdr>
        <w:top w:val="none" w:sz="0" w:space="0" w:color="auto"/>
        <w:left w:val="none" w:sz="0" w:space="0" w:color="auto"/>
        <w:bottom w:val="none" w:sz="0" w:space="0" w:color="auto"/>
        <w:right w:val="none" w:sz="0" w:space="0" w:color="auto"/>
      </w:divBdr>
    </w:div>
    <w:div w:id="1941177083">
      <w:bodyDiv w:val="1"/>
      <w:marLeft w:val="0"/>
      <w:marRight w:val="0"/>
      <w:marTop w:val="0"/>
      <w:marBottom w:val="0"/>
      <w:divBdr>
        <w:top w:val="none" w:sz="0" w:space="0" w:color="auto"/>
        <w:left w:val="none" w:sz="0" w:space="0" w:color="auto"/>
        <w:bottom w:val="none" w:sz="0" w:space="0" w:color="auto"/>
        <w:right w:val="none" w:sz="0" w:space="0" w:color="auto"/>
      </w:divBdr>
    </w:div>
    <w:div w:id="1950966227">
      <w:bodyDiv w:val="1"/>
      <w:marLeft w:val="0"/>
      <w:marRight w:val="0"/>
      <w:marTop w:val="0"/>
      <w:marBottom w:val="0"/>
      <w:divBdr>
        <w:top w:val="none" w:sz="0" w:space="0" w:color="auto"/>
        <w:left w:val="none" w:sz="0" w:space="0" w:color="auto"/>
        <w:bottom w:val="none" w:sz="0" w:space="0" w:color="auto"/>
        <w:right w:val="none" w:sz="0" w:space="0" w:color="auto"/>
      </w:divBdr>
    </w:div>
    <w:div w:id="1957248135">
      <w:bodyDiv w:val="1"/>
      <w:marLeft w:val="0"/>
      <w:marRight w:val="0"/>
      <w:marTop w:val="0"/>
      <w:marBottom w:val="0"/>
      <w:divBdr>
        <w:top w:val="none" w:sz="0" w:space="0" w:color="auto"/>
        <w:left w:val="none" w:sz="0" w:space="0" w:color="auto"/>
        <w:bottom w:val="none" w:sz="0" w:space="0" w:color="auto"/>
        <w:right w:val="none" w:sz="0" w:space="0" w:color="auto"/>
      </w:divBdr>
    </w:div>
    <w:div w:id="1986856486">
      <w:bodyDiv w:val="1"/>
      <w:marLeft w:val="0"/>
      <w:marRight w:val="0"/>
      <w:marTop w:val="0"/>
      <w:marBottom w:val="0"/>
      <w:divBdr>
        <w:top w:val="none" w:sz="0" w:space="0" w:color="auto"/>
        <w:left w:val="none" w:sz="0" w:space="0" w:color="auto"/>
        <w:bottom w:val="none" w:sz="0" w:space="0" w:color="auto"/>
        <w:right w:val="none" w:sz="0" w:space="0" w:color="auto"/>
      </w:divBdr>
    </w:div>
    <w:div w:id="1987515633">
      <w:bodyDiv w:val="1"/>
      <w:marLeft w:val="0"/>
      <w:marRight w:val="0"/>
      <w:marTop w:val="0"/>
      <w:marBottom w:val="0"/>
      <w:divBdr>
        <w:top w:val="none" w:sz="0" w:space="0" w:color="auto"/>
        <w:left w:val="none" w:sz="0" w:space="0" w:color="auto"/>
        <w:bottom w:val="none" w:sz="0" w:space="0" w:color="auto"/>
        <w:right w:val="none" w:sz="0" w:space="0" w:color="auto"/>
      </w:divBdr>
    </w:div>
    <w:div w:id="1996759931">
      <w:bodyDiv w:val="1"/>
      <w:marLeft w:val="0"/>
      <w:marRight w:val="0"/>
      <w:marTop w:val="0"/>
      <w:marBottom w:val="0"/>
      <w:divBdr>
        <w:top w:val="none" w:sz="0" w:space="0" w:color="auto"/>
        <w:left w:val="none" w:sz="0" w:space="0" w:color="auto"/>
        <w:bottom w:val="none" w:sz="0" w:space="0" w:color="auto"/>
        <w:right w:val="none" w:sz="0" w:space="0" w:color="auto"/>
      </w:divBdr>
    </w:div>
    <w:div w:id="2036686273">
      <w:bodyDiv w:val="1"/>
      <w:marLeft w:val="0"/>
      <w:marRight w:val="0"/>
      <w:marTop w:val="0"/>
      <w:marBottom w:val="0"/>
      <w:divBdr>
        <w:top w:val="none" w:sz="0" w:space="0" w:color="auto"/>
        <w:left w:val="none" w:sz="0" w:space="0" w:color="auto"/>
        <w:bottom w:val="none" w:sz="0" w:space="0" w:color="auto"/>
        <w:right w:val="none" w:sz="0" w:space="0" w:color="auto"/>
      </w:divBdr>
    </w:div>
    <w:div w:id="2043163176">
      <w:bodyDiv w:val="1"/>
      <w:marLeft w:val="0"/>
      <w:marRight w:val="0"/>
      <w:marTop w:val="0"/>
      <w:marBottom w:val="0"/>
      <w:divBdr>
        <w:top w:val="none" w:sz="0" w:space="0" w:color="auto"/>
        <w:left w:val="none" w:sz="0" w:space="0" w:color="auto"/>
        <w:bottom w:val="none" w:sz="0" w:space="0" w:color="auto"/>
        <w:right w:val="none" w:sz="0" w:space="0" w:color="auto"/>
      </w:divBdr>
      <w:divsChild>
        <w:div w:id="1172142352">
          <w:marLeft w:val="0"/>
          <w:marRight w:val="0"/>
          <w:marTop w:val="0"/>
          <w:marBottom w:val="0"/>
          <w:divBdr>
            <w:top w:val="none" w:sz="0" w:space="0" w:color="auto"/>
            <w:left w:val="none" w:sz="0" w:space="0" w:color="auto"/>
            <w:bottom w:val="none" w:sz="0" w:space="0" w:color="auto"/>
            <w:right w:val="none" w:sz="0" w:space="0" w:color="auto"/>
          </w:divBdr>
          <w:divsChild>
            <w:div w:id="1123959951">
              <w:marLeft w:val="0"/>
              <w:marRight w:val="0"/>
              <w:marTop w:val="0"/>
              <w:marBottom w:val="0"/>
              <w:divBdr>
                <w:top w:val="none" w:sz="0" w:space="0" w:color="auto"/>
                <w:left w:val="none" w:sz="0" w:space="0" w:color="auto"/>
                <w:bottom w:val="none" w:sz="0" w:space="0" w:color="auto"/>
                <w:right w:val="none" w:sz="0" w:space="0" w:color="auto"/>
              </w:divBdr>
              <w:divsChild>
                <w:div w:id="232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82200">
      <w:bodyDiv w:val="1"/>
      <w:marLeft w:val="0"/>
      <w:marRight w:val="0"/>
      <w:marTop w:val="0"/>
      <w:marBottom w:val="0"/>
      <w:divBdr>
        <w:top w:val="none" w:sz="0" w:space="0" w:color="auto"/>
        <w:left w:val="none" w:sz="0" w:space="0" w:color="auto"/>
        <w:bottom w:val="none" w:sz="0" w:space="0" w:color="auto"/>
        <w:right w:val="none" w:sz="0" w:space="0" w:color="auto"/>
      </w:divBdr>
    </w:div>
    <w:div w:id="2048680999">
      <w:bodyDiv w:val="1"/>
      <w:marLeft w:val="0"/>
      <w:marRight w:val="0"/>
      <w:marTop w:val="0"/>
      <w:marBottom w:val="0"/>
      <w:divBdr>
        <w:top w:val="none" w:sz="0" w:space="0" w:color="auto"/>
        <w:left w:val="none" w:sz="0" w:space="0" w:color="auto"/>
        <w:bottom w:val="none" w:sz="0" w:space="0" w:color="auto"/>
        <w:right w:val="none" w:sz="0" w:space="0" w:color="auto"/>
      </w:divBdr>
    </w:div>
    <w:div w:id="2052880910">
      <w:bodyDiv w:val="1"/>
      <w:marLeft w:val="0"/>
      <w:marRight w:val="0"/>
      <w:marTop w:val="0"/>
      <w:marBottom w:val="0"/>
      <w:divBdr>
        <w:top w:val="none" w:sz="0" w:space="0" w:color="auto"/>
        <w:left w:val="none" w:sz="0" w:space="0" w:color="auto"/>
        <w:bottom w:val="none" w:sz="0" w:space="0" w:color="auto"/>
        <w:right w:val="none" w:sz="0" w:space="0" w:color="auto"/>
      </w:divBdr>
    </w:div>
    <w:div w:id="2060743985">
      <w:bodyDiv w:val="1"/>
      <w:marLeft w:val="0"/>
      <w:marRight w:val="0"/>
      <w:marTop w:val="0"/>
      <w:marBottom w:val="0"/>
      <w:divBdr>
        <w:top w:val="none" w:sz="0" w:space="0" w:color="auto"/>
        <w:left w:val="none" w:sz="0" w:space="0" w:color="auto"/>
        <w:bottom w:val="none" w:sz="0" w:space="0" w:color="auto"/>
        <w:right w:val="none" w:sz="0" w:space="0" w:color="auto"/>
      </w:divBdr>
    </w:div>
    <w:div w:id="2081517931">
      <w:bodyDiv w:val="1"/>
      <w:marLeft w:val="0"/>
      <w:marRight w:val="0"/>
      <w:marTop w:val="0"/>
      <w:marBottom w:val="0"/>
      <w:divBdr>
        <w:top w:val="none" w:sz="0" w:space="0" w:color="auto"/>
        <w:left w:val="none" w:sz="0" w:space="0" w:color="auto"/>
        <w:bottom w:val="none" w:sz="0" w:space="0" w:color="auto"/>
        <w:right w:val="none" w:sz="0" w:space="0" w:color="auto"/>
      </w:divBdr>
    </w:div>
    <w:div w:id="2095203256">
      <w:bodyDiv w:val="1"/>
      <w:marLeft w:val="0"/>
      <w:marRight w:val="0"/>
      <w:marTop w:val="0"/>
      <w:marBottom w:val="0"/>
      <w:divBdr>
        <w:top w:val="none" w:sz="0" w:space="0" w:color="auto"/>
        <w:left w:val="none" w:sz="0" w:space="0" w:color="auto"/>
        <w:bottom w:val="none" w:sz="0" w:space="0" w:color="auto"/>
        <w:right w:val="none" w:sz="0" w:space="0" w:color="auto"/>
      </w:divBdr>
    </w:div>
    <w:div w:id="2099251692">
      <w:bodyDiv w:val="1"/>
      <w:marLeft w:val="0"/>
      <w:marRight w:val="0"/>
      <w:marTop w:val="0"/>
      <w:marBottom w:val="0"/>
      <w:divBdr>
        <w:top w:val="none" w:sz="0" w:space="0" w:color="auto"/>
        <w:left w:val="none" w:sz="0" w:space="0" w:color="auto"/>
        <w:bottom w:val="none" w:sz="0" w:space="0" w:color="auto"/>
        <w:right w:val="none" w:sz="0" w:space="0" w:color="auto"/>
      </w:divBdr>
    </w:div>
    <w:div w:id="2108456029">
      <w:bodyDiv w:val="1"/>
      <w:marLeft w:val="0"/>
      <w:marRight w:val="0"/>
      <w:marTop w:val="0"/>
      <w:marBottom w:val="0"/>
      <w:divBdr>
        <w:top w:val="none" w:sz="0" w:space="0" w:color="auto"/>
        <w:left w:val="none" w:sz="0" w:space="0" w:color="auto"/>
        <w:bottom w:val="none" w:sz="0" w:space="0" w:color="auto"/>
        <w:right w:val="none" w:sz="0" w:space="0" w:color="auto"/>
      </w:divBdr>
    </w:div>
    <w:div w:id="2113014341">
      <w:bodyDiv w:val="1"/>
      <w:marLeft w:val="0"/>
      <w:marRight w:val="0"/>
      <w:marTop w:val="0"/>
      <w:marBottom w:val="0"/>
      <w:divBdr>
        <w:top w:val="none" w:sz="0" w:space="0" w:color="auto"/>
        <w:left w:val="none" w:sz="0" w:space="0" w:color="auto"/>
        <w:bottom w:val="none" w:sz="0" w:space="0" w:color="auto"/>
        <w:right w:val="none" w:sz="0" w:space="0" w:color="auto"/>
      </w:divBdr>
    </w:div>
    <w:div w:id="2132819270">
      <w:bodyDiv w:val="1"/>
      <w:marLeft w:val="0"/>
      <w:marRight w:val="0"/>
      <w:marTop w:val="0"/>
      <w:marBottom w:val="0"/>
      <w:divBdr>
        <w:top w:val="none" w:sz="0" w:space="0" w:color="auto"/>
        <w:left w:val="none" w:sz="0" w:space="0" w:color="auto"/>
        <w:bottom w:val="none" w:sz="0" w:space="0" w:color="auto"/>
        <w:right w:val="none" w:sz="0" w:space="0" w:color="auto"/>
      </w:divBdr>
    </w:div>
    <w:div w:id="2143577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doi.org/10.3390/rs70911821" TargetMode="External"/><Relationship Id="rId39" Type="http://schemas.openxmlformats.org/officeDocument/2006/relationships/hyperlink" Target="https://doi.org/10.1890/110004" TargetMode="External"/><Relationship Id="rId21" Type="http://schemas.openxmlformats.org/officeDocument/2006/relationships/image" Target="media/image12.png"/><Relationship Id="rId34" Type="http://schemas.openxmlformats.org/officeDocument/2006/relationships/hyperlink" Target="http://dx.doi.org/10.25607/OBP-96" TargetMode="External"/><Relationship Id="rId42" Type="http://schemas.openxmlformats.org/officeDocument/2006/relationships/hyperlink" Target="https://ladsweb.modaps.eosdis.nasa.gov/missions-and-measurements/viirs" TargetMode="External"/><Relationship Id="rId47" Type="http://schemas.openxmlformats.org/officeDocument/2006/relationships/hyperlink" Target="https://doi.org/10.1016/j.rse.2015.02.007"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016/b978-0-12-374711-2.01212-2" TargetMode="External"/><Relationship Id="rId11" Type="http://schemas.openxmlformats.org/officeDocument/2006/relationships/image" Target="media/image3.png"/><Relationship Id="rId24" Type="http://schemas.openxmlformats.org/officeDocument/2006/relationships/hyperlink" Target="https://doi.org/10.1641/0006-3568(2001)051%5b0633:ticamo%5d2.0.co;2" TargetMode="External"/><Relationship Id="rId32" Type="http://schemas.openxmlformats.org/officeDocument/2006/relationships/hyperlink" Target="https://doi.org/10.3389/fmars.2017.00158" TargetMode="External"/><Relationship Id="rId37" Type="http://schemas.openxmlformats.org/officeDocument/2006/relationships/hyperlink" Target="https://doi.org/10.1016/j.csr.2004.10.007" TargetMode="External"/><Relationship Id="rId40" Type="http://schemas.openxmlformats.org/officeDocument/2006/relationships/hyperlink" Target="https://doi.org/10.1016/j.rse.2012.01.024" TargetMode="External"/><Relationship Id="rId45" Type="http://schemas.openxmlformats.org/officeDocument/2006/relationships/hyperlink" Target="https://doi.org/10.1364/ao.39.003582" TargetMode="Externa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tiff"/><Relationship Id="rId31" Type="http://schemas.openxmlformats.org/officeDocument/2006/relationships/hyperlink" Target="https://doi.org/10.1016/0272-7714(90)90040-x" TargetMode="External"/><Relationship Id="rId44" Type="http://schemas.openxmlformats.org/officeDocument/2006/relationships/hyperlink" Target="https://doi.org/10.1007/s12237-014-9846-x"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oceandata.sci.gsfc.nasa.gov/" TargetMode="External"/><Relationship Id="rId22" Type="http://schemas.openxmlformats.org/officeDocument/2006/relationships/image" Target="media/image13.png"/><Relationship Id="rId27" Type="http://schemas.openxmlformats.org/officeDocument/2006/relationships/hyperlink" Target="https://doi.org/10.1080/01431160600821127" TargetMode="External"/><Relationship Id="rId30" Type="http://schemas.openxmlformats.org/officeDocument/2006/relationships/hyperlink" Target="https://doi.org/10.1364/ao.22.000020" TargetMode="External"/><Relationship Id="rId35" Type="http://schemas.openxmlformats.org/officeDocument/2006/relationships/hyperlink" Target="http://dx.doi.org/10.25607/OBP-101" TargetMode="External"/><Relationship Id="rId43" Type="http://schemas.openxmlformats.org/officeDocument/2006/relationships/hyperlink" Target="https://doi.org/10.5194/bg-8-489-2011" TargetMode="External"/><Relationship Id="rId48" Type="http://schemas.openxmlformats.org/officeDocument/2006/relationships/hyperlink" Target="https://doi.org/10.1016/j.rse.2010.11.012" TargetMode="External"/><Relationship Id="rId8" Type="http://schemas.openxmlformats.org/officeDocument/2006/relationships/hyperlink" Target="https://www.eoportal.org/satellite-missions/seahawk-1"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doi.org/10.1016/j.dsr2.2006.01.028" TargetMode="External"/><Relationship Id="rId33" Type="http://schemas.openxmlformats.org/officeDocument/2006/relationships/hyperlink" Target="https://doi.org/10.1029/2011jc007395" TargetMode="External"/><Relationship Id="rId38" Type="http://schemas.openxmlformats.org/officeDocument/2006/relationships/hyperlink" Target="https://doi.org/10.1038/s41467-019-11693-w" TargetMode="External"/><Relationship Id="rId46" Type="http://schemas.openxmlformats.org/officeDocument/2006/relationships/hyperlink" Target="https://doi.org/10.1641/0006-3568(2001)051%5b0807:mfootw%5d2.0.co;2" TargetMode="External"/><Relationship Id="rId20" Type="http://schemas.openxmlformats.org/officeDocument/2006/relationships/image" Target="media/image11.png"/><Relationship Id="rId41" Type="http://schemas.openxmlformats.org/officeDocument/2006/relationships/hyperlink" Target="https://modis.gsfc.nasa.gov/about/specifications.php"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4337/9781781951514.00008" TargetMode="External"/><Relationship Id="rId28" Type="http://schemas.openxmlformats.org/officeDocument/2006/relationships/hyperlink" Target="https://doi.org/10.1016/s0272-7714(05)80039-3" TargetMode="External"/><Relationship Id="rId36" Type="http://schemas.openxmlformats.org/officeDocument/2006/relationships/hyperlink" Target="https://doi.org/10.1007/978-3-319-32817-1_9" TargetMode="External"/><Relationship Id="rId49" Type="http://schemas.openxmlformats.org/officeDocument/2006/relationships/hyperlink" Target="https://doi.org/10.1029/2006gl0285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56D75BC-D511-8647-81AD-63ECB154DB7D}">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737B4319-6E3A-A84E-B6DC-8C95C2F34978}">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51941-33E6-0845-B0EB-9264E4633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41</Pages>
  <Words>13390</Words>
  <Characters>83822</Characters>
  <Application>Microsoft Office Word</Application>
  <DocSecurity>0</DocSecurity>
  <Lines>1397</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Torkelson, Mitchell David</dc:creator>
  <cp:keywords/>
  <dc:description/>
  <cp:lastModifiedBy>Torkelson, Mitchell David</cp:lastModifiedBy>
  <cp:revision>7</cp:revision>
  <cp:lastPrinted>2023-10-30T00:41:00Z</cp:lastPrinted>
  <dcterms:created xsi:type="dcterms:W3CDTF">2023-11-06T14:58:00Z</dcterms:created>
  <dcterms:modified xsi:type="dcterms:W3CDTF">2023-11-06T15:15:00Z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documentId_8546</vt:lpwstr>
  </property>
  <property fmtid="{D5CDD505-2E9C-101B-9397-08002B2CF9AE}" pid="3" name="grammarly_documentContext">
    <vt:lpwstr>{"goals":[],"domain":"general","emotions":[],"dialect":"american"}</vt:lpwstr>
  </property>
</Properties>
</file>